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758B5" w14:textId="250948EB" w:rsidR="00C30C15" w:rsidRPr="003D0E49" w:rsidRDefault="00156DDB" w:rsidP="00C30C15">
      <w:pPr>
        <w:spacing w:after="0" w:line="240" w:lineRule="auto"/>
        <w:ind w:left="363"/>
        <w:rPr>
          <w:rFonts w:ascii="Arial Black" w:eastAsia="Times New Roman" w:hAnsi="Arial Black" w:cs="Arial"/>
          <w:color w:val="000000"/>
          <w:sz w:val="36"/>
          <w:szCs w:val="36"/>
        </w:rPr>
      </w:pPr>
      <w:r w:rsidRPr="003D0E49">
        <w:rPr>
          <w:rFonts w:ascii="Arial Black" w:eastAsia="Times New Roman" w:hAnsi="Arial Black" w:cs="Arial"/>
          <w:color w:val="000000"/>
          <w:sz w:val="36"/>
          <w:szCs w:val="36"/>
        </w:rPr>
        <w:t>COURSERA CAPSTONE PROJECT</w:t>
      </w:r>
      <w:r w:rsidR="00101524" w:rsidRPr="003D0E49">
        <w:rPr>
          <w:rFonts w:ascii="Arial Black" w:eastAsia="Times New Roman" w:hAnsi="Arial Black" w:cs="Arial"/>
          <w:color w:val="000000"/>
          <w:sz w:val="36"/>
          <w:szCs w:val="36"/>
        </w:rPr>
        <w:t xml:space="preserve"> – </w:t>
      </w:r>
      <w:r w:rsidRPr="003D0E49">
        <w:rPr>
          <w:rFonts w:ascii="Arial Black" w:eastAsia="Times New Roman" w:hAnsi="Arial Black" w:cs="Arial"/>
          <w:color w:val="000000"/>
          <w:sz w:val="36"/>
          <w:szCs w:val="36"/>
        </w:rPr>
        <w:t>THE BATTLE OF NEIGHBORHOODS</w:t>
      </w:r>
    </w:p>
    <w:p w14:paraId="703F3011" w14:textId="7E851971" w:rsidR="00101524" w:rsidRPr="003D0E49" w:rsidRDefault="00101524" w:rsidP="00C30C15">
      <w:pPr>
        <w:spacing w:after="0" w:line="240" w:lineRule="auto"/>
        <w:ind w:left="363"/>
        <w:rPr>
          <w:rFonts w:ascii="Arial" w:eastAsia="Times New Roman" w:hAnsi="Arial" w:cs="Arial"/>
          <w:color w:val="000000"/>
          <w:sz w:val="32"/>
          <w:szCs w:val="32"/>
        </w:rPr>
      </w:pPr>
      <w:r w:rsidRPr="003D0E49">
        <w:rPr>
          <w:rFonts w:ascii="Arial" w:eastAsia="Times New Roman" w:hAnsi="Arial" w:cs="Arial"/>
          <w:color w:val="000000"/>
          <w:sz w:val="32"/>
          <w:szCs w:val="32"/>
        </w:rPr>
        <w:t>MOSCOW FLATS</w:t>
      </w:r>
    </w:p>
    <w:p w14:paraId="28A420C7" w14:textId="77777777" w:rsidR="00C30C15" w:rsidRPr="00101524" w:rsidDel="003E672C" w:rsidRDefault="00C30C15" w:rsidP="00C30C15">
      <w:pPr>
        <w:spacing w:after="0" w:line="240" w:lineRule="auto"/>
        <w:ind w:left="363"/>
        <w:rPr>
          <w:del w:id="0" w:author="Pastukhova, Anastasia" w:date="2020-07-02T17:06:00Z"/>
          <w:rFonts w:ascii="Arial Black" w:eastAsia="Times New Roman" w:hAnsi="Arial Black" w:cs="Arial"/>
          <w:b/>
          <w:bCs/>
          <w:color w:val="000000"/>
          <w:sz w:val="21"/>
          <w:szCs w:val="21"/>
        </w:rPr>
      </w:pPr>
    </w:p>
    <w:p w14:paraId="3EC09DC3" w14:textId="77777777" w:rsidR="00C30C15" w:rsidRPr="00101524" w:rsidDel="003E672C" w:rsidRDefault="00C30C15" w:rsidP="00C30C15">
      <w:pPr>
        <w:spacing w:after="0" w:line="240" w:lineRule="auto"/>
        <w:ind w:left="363"/>
        <w:rPr>
          <w:del w:id="1" w:author="Pastukhova, Anastasia" w:date="2020-07-02T17:06:00Z"/>
          <w:rFonts w:ascii="Arial" w:eastAsia="Times New Roman" w:hAnsi="Arial" w:cs="Arial"/>
          <w:b/>
          <w:bCs/>
          <w:color w:val="000000"/>
          <w:sz w:val="21"/>
          <w:szCs w:val="21"/>
        </w:rPr>
      </w:pPr>
    </w:p>
    <w:p w14:paraId="7FC06557" w14:textId="518DE166" w:rsidR="00C30C15" w:rsidRPr="003D0E49" w:rsidDel="003E672C" w:rsidRDefault="00071B39" w:rsidP="003E672C">
      <w:pPr>
        <w:spacing w:after="0" w:line="240" w:lineRule="auto"/>
        <w:rPr>
          <w:del w:id="2" w:author="Pastukhova, Anastasia" w:date="2020-07-02T17:06:00Z"/>
          <w:rFonts w:ascii="Arial" w:eastAsia="Times New Roman" w:hAnsi="Arial" w:cs="Arial"/>
          <w:color w:val="000000"/>
          <w:sz w:val="24"/>
          <w:szCs w:val="24"/>
        </w:rPr>
        <w:pPrChange w:id="3" w:author="Pastukhova, Anastasia" w:date="2020-07-02T17:06:00Z">
          <w:pPr>
            <w:spacing w:after="0" w:line="240" w:lineRule="auto"/>
            <w:ind w:left="363"/>
          </w:pPr>
        </w:pPrChange>
      </w:pPr>
      <w:del w:id="4" w:author="Pastukhova, Anastasia" w:date="2020-07-02T17:06:00Z">
        <w:r w:rsidRPr="003D0E49" w:rsidDel="003E672C">
          <w:rPr>
            <w:rFonts w:ascii="Arial" w:eastAsia="Times New Roman" w:hAnsi="Arial" w:cs="Arial"/>
            <w:b/>
            <w:bCs/>
            <w:color w:val="000000"/>
            <w:sz w:val="24"/>
            <w:szCs w:val="24"/>
          </w:rPr>
          <w:delText>DISCLAIMER</w:delText>
        </w:r>
      </w:del>
    </w:p>
    <w:p w14:paraId="12FCB09F" w14:textId="4B9F3BB4" w:rsidR="00C30C15" w:rsidRPr="003D0E49" w:rsidDel="003E672C" w:rsidRDefault="00C30C15" w:rsidP="003E672C">
      <w:pPr>
        <w:spacing w:after="0" w:line="240" w:lineRule="auto"/>
        <w:rPr>
          <w:del w:id="5" w:author="Pastukhova, Anastasia" w:date="2020-07-02T17:06:00Z"/>
          <w:rFonts w:ascii="Arial" w:eastAsia="Times New Roman" w:hAnsi="Arial" w:cs="Arial"/>
          <w:color w:val="000000"/>
          <w:sz w:val="24"/>
          <w:szCs w:val="24"/>
        </w:rPr>
        <w:pPrChange w:id="6" w:author="Pastukhova, Anastasia" w:date="2020-07-02T17:06:00Z">
          <w:pPr>
            <w:spacing w:after="0" w:line="240" w:lineRule="auto"/>
            <w:ind w:left="363"/>
          </w:pPr>
        </w:pPrChange>
      </w:pPr>
      <w:del w:id="7" w:author="Pastukhova, Anastasia" w:date="2020-07-02T17:06:00Z">
        <w:r w:rsidRPr="003D0E49" w:rsidDel="003E672C">
          <w:rPr>
            <w:rFonts w:ascii="Arial" w:eastAsia="Times New Roman" w:hAnsi="Arial" w:cs="Arial"/>
            <w:color w:val="000000"/>
            <w:sz w:val="24"/>
            <w:szCs w:val="24"/>
          </w:rPr>
          <w:delText> </w:delText>
        </w:r>
      </w:del>
    </w:p>
    <w:p w14:paraId="03107A8A" w14:textId="308C6B20" w:rsidR="00C30C15" w:rsidRPr="003D0E49" w:rsidDel="003E672C" w:rsidRDefault="00C30C15" w:rsidP="003E672C">
      <w:pPr>
        <w:spacing w:after="0" w:line="240" w:lineRule="auto"/>
        <w:rPr>
          <w:del w:id="8" w:author="Pastukhova, Anastasia" w:date="2020-07-02T17:06:00Z"/>
          <w:rFonts w:ascii="Arial" w:eastAsia="Times New Roman" w:hAnsi="Arial" w:cs="Arial"/>
          <w:color w:val="000000"/>
          <w:sz w:val="24"/>
          <w:szCs w:val="24"/>
        </w:rPr>
        <w:pPrChange w:id="9" w:author="Pastukhova, Anastasia" w:date="2020-07-02T17:06:00Z">
          <w:pPr>
            <w:spacing w:after="0" w:line="240" w:lineRule="auto"/>
            <w:ind w:left="363"/>
          </w:pPr>
        </w:pPrChange>
      </w:pPr>
      <w:del w:id="10" w:author="Pastukhova, Anastasia" w:date="2020-07-02T17:06:00Z">
        <w:r w:rsidRPr="003D0E49" w:rsidDel="003E672C">
          <w:rPr>
            <w:rFonts w:ascii="Arial" w:eastAsia="Times New Roman" w:hAnsi="Arial" w:cs="Arial"/>
            <w:color w:val="000000"/>
            <w:sz w:val="24"/>
            <w:szCs w:val="24"/>
          </w:rPr>
          <w:delText xml:space="preserve">This project is done as an assignment for the IBM Data Science Coursera course. The goal was to use some of the tools learned during the course and apply them to </w:delText>
        </w:r>
        <w:r w:rsidR="00D223E0" w:rsidRPr="003D0E49" w:rsidDel="003E672C">
          <w:rPr>
            <w:rFonts w:ascii="Arial" w:eastAsia="Times New Roman" w:hAnsi="Arial" w:cs="Arial"/>
            <w:color w:val="000000"/>
            <w:sz w:val="24"/>
            <w:szCs w:val="24"/>
          </w:rPr>
          <w:delText>real-life</w:delText>
        </w:r>
        <w:r w:rsidRPr="003D0E49" w:rsidDel="003E672C">
          <w:rPr>
            <w:rFonts w:ascii="Arial" w:eastAsia="Times New Roman" w:hAnsi="Arial" w:cs="Arial"/>
            <w:color w:val="000000"/>
            <w:sz w:val="24"/>
            <w:szCs w:val="24"/>
          </w:rPr>
          <w:delText xml:space="preserve"> case</w:delText>
        </w:r>
        <w:r w:rsidR="00B73049" w:rsidDel="003E672C">
          <w:rPr>
            <w:rFonts w:ascii="Arial" w:eastAsia="Times New Roman" w:hAnsi="Arial" w:cs="Arial"/>
            <w:color w:val="000000"/>
            <w:sz w:val="24"/>
            <w:szCs w:val="24"/>
          </w:rPr>
          <w:delText>s</w:delText>
        </w:r>
        <w:r w:rsidRPr="003D0E49" w:rsidDel="003E672C">
          <w:rPr>
            <w:rFonts w:ascii="Arial" w:eastAsia="Times New Roman" w:hAnsi="Arial" w:cs="Arial"/>
            <w:color w:val="000000"/>
            <w:sz w:val="24"/>
            <w:szCs w:val="24"/>
          </w:rPr>
          <w:delText>.</w:delText>
        </w:r>
      </w:del>
    </w:p>
    <w:p w14:paraId="2539132D" w14:textId="154FA938" w:rsidR="006109E4" w:rsidRPr="003D0E49" w:rsidDel="003E672C" w:rsidRDefault="00C30C15" w:rsidP="003E672C">
      <w:pPr>
        <w:spacing w:after="0" w:line="240" w:lineRule="auto"/>
        <w:rPr>
          <w:del w:id="11" w:author="Pastukhova, Anastasia" w:date="2020-07-02T17:06:00Z"/>
          <w:rFonts w:ascii="Arial" w:eastAsia="Times New Roman" w:hAnsi="Arial" w:cs="Arial"/>
          <w:color w:val="000000"/>
          <w:sz w:val="24"/>
          <w:szCs w:val="24"/>
        </w:rPr>
        <w:pPrChange w:id="12" w:author="Pastukhova, Anastasia" w:date="2020-07-02T17:06:00Z">
          <w:pPr>
            <w:spacing w:after="0" w:line="240" w:lineRule="auto"/>
            <w:ind w:left="363"/>
          </w:pPr>
        </w:pPrChange>
      </w:pPr>
      <w:del w:id="13" w:author="Pastukhova, Anastasia" w:date="2020-07-02T17:06:00Z">
        <w:r w:rsidRPr="003D0E49" w:rsidDel="003E672C">
          <w:rPr>
            <w:rFonts w:ascii="Arial" w:eastAsia="Times New Roman" w:hAnsi="Arial" w:cs="Arial"/>
            <w:color w:val="000000"/>
            <w:sz w:val="24"/>
            <w:szCs w:val="24"/>
          </w:rPr>
          <w:delText xml:space="preserve">This study will be useful for young families who want to buy their first flat in Moscow: recently I personally faced the problem of choosing the best combination of location-price-facilities while trying to buy our first flat in Moscow </w:delText>
        </w:r>
        <w:r w:rsidR="00B73049" w:rsidDel="003E672C">
          <w:rPr>
            <w:rFonts w:ascii="Arial" w:eastAsia="Times New Roman" w:hAnsi="Arial" w:cs="Arial"/>
            <w:color w:val="000000"/>
            <w:sz w:val="24"/>
            <w:szCs w:val="24"/>
          </w:rPr>
          <w:delText xml:space="preserve">- </w:delText>
        </w:r>
        <w:r w:rsidRPr="003D0E49" w:rsidDel="003E672C">
          <w:rPr>
            <w:rFonts w:ascii="Arial" w:eastAsia="Times New Roman" w:hAnsi="Arial" w:cs="Arial"/>
            <w:color w:val="000000"/>
            <w:sz w:val="24"/>
            <w:szCs w:val="24"/>
          </w:rPr>
          <w:delText xml:space="preserve">so the choice of the </w:delText>
        </w:r>
        <w:r w:rsidR="00B73049" w:rsidDel="003E672C">
          <w:rPr>
            <w:rFonts w:ascii="Arial" w:eastAsia="Times New Roman" w:hAnsi="Arial" w:cs="Arial"/>
            <w:color w:val="000000"/>
            <w:sz w:val="24"/>
            <w:szCs w:val="24"/>
          </w:rPr>
          <w:delText xml:space="preserve">project </w:delText>
        </w:r>
        <w:r w:rsidRPr="003D0E49" w:rsidDel="003E672C">
          <w:rPr>
            <w:rFonts w:ascii="Arial" w:eastAsia="Times New Roman" w:hAnsi="Arial" w:cs="Arial"/>
            <w:color w:val="000000"/>
            <w:sz w:val="24"/>
            <w:szCs w:val="24"/>
          </w:rPr>
          <w:delText xml:space="preserve">topic didn't take me long. </w:delText>
        </w:r>
        <w:r w:rsidRPr="003D0E49" w:rsidDel="003E672C">
          <w:rPr>
            <w:rFonts w:ascii="Arial" w:eastAsia="Times New Roman" w:hAnsi="Arial" w:cs="Arial"/>
            <w:sz w:val="24"/>
            <w:szCs w:val="24"/>
          </w:rPr>
          <w:delText xml:space="preserve">As the goal of the project </w:delText>
        </w:r>
        <w:r w:rsidR="00A10AC8" w:rsidDel="003E672C">
          <w:rPr>
            <w:rFonts w:ascii="Arial" w:eastAsia="Times New Roman" w:hAnsi="Arial" w:cs="Arial"/>
            <w:sz w:val="24"/>
            <w:szCs w:val="24"/>
          </w:rPr>
          <w:delText xml:space="preserve">is </w:delText>
        </w:r>
        <w:r w:rsidRPr="003D0E49" w:rsidDel="003E672C">
          <w:rPr>
            <w:rFonts w:ascii="Arial" w:eastAsia="Times New Roman" w:hAnsi="Arial" w:cs="Arial"/>
            <w:sz w:val="24"/>
            <w:szCs w:val="24"/>
          </w:rPr>
          <w:delText xml:space="preserve">to show the ability to implement some tools learned during the course, the study has a lot of limitations (it is based on a relatively small apartments data set from only one website, there </w:delText>
        </w:r>
        <w:r w:rsidR="00362F2A" w:rsidDel="003E672C">
          <w:rPr>
            <w:rFonts w:ascii="Arial" w:eastAsia="Times New Roman" w:hAnsi="Arial" w:cs="Arial"/>
            <w:sz w:val="24"/>
            <w:szCs w:val="24"/>
          </w:rPr>
          <w:delText>is</w:delText>
        </w:r>
        <w:r w:rsidRPr="003D0E49" w:rsidDel="003E672C">
          <w:rPr>
            <w:rFonts w:ascii="Arial" w:eastAsia="Times New Roman" w:hAnsi="Arial" w:cs="Arial"/>
            <w:sz w:val="24"/>
            <w:szCs w:val="24"/>
          </w:rPr>
          <w:delText xml:space="preserve"> a limited set of values loaded from Foursquare and with limited radius for each district) and opportunities for deeper and more specific analysis. For further analysis you can also include such factors as </w:delText>
        </w:r>
        <w:r w:rsidR="00B73049" w:rsidRPr="003D0E49" w:rsidDel="003E672C">
          <w:rPr>
            <w:rFonts w:ascii="Arial" w:eastAsia="Times New Roman" w:hAnsi="Arial" w:cs="Arial"/>
            <w:sz w:val="24"/>
            <w:szCs w:val="24"/>
          </w:rPr>
          <w:delText xml:space="preserve">district </w:delText>
        </w:r>
        <w:r w:rsidRPr="003D0E49" w:rsidDel="003E672C">
          <w:rPr>
            <w:rFonts w:ascii="Arial" w:eastAsia="Times New Roman" w:hAnsi="Arial" w:cs="Arial"/>
            <w:sz w:val="24"/>
            <w:szCs w:val="24"/>
          </w:rPr>
          <w:delText xml:space="preserve">ecology, distance from the town </w:delText>
        </w:r>
        <w:r w:rsidR="00833AEF" w:rsidRPr="003D0E49" w:rsidDel="003E672C">
          <w:rPr>
            <w:rFonts w:ascii="Arial" w:eastAsia="Times New Roman" w:hAnsi="Arial" w:cs="Arial"/>
            <w:sz w:val="24"/>
            <w:szCs w:val="24"/>
          </w:rPr>
          <w:delText>center</w:delText>
        </w:r>
        <w:r w:rsidRPr="003D0E49" w:rsidDel="003E672C">
          <w:rPr>
            <w:rFonts w:ascii="Arial" w:eastAsia="Times New Roman" w:hAnsi="Arial" w:cs="Arial"/>
            <w:sz w:val="24"/>
            <w:szCs w:val="24"/>
          </w:rPr>
          <w:delText>, transport infrastructure, year of construction of the house, parking availability, etc.</w:delText>
        </w:r>
      </w:del>
    </w:p>
    <w:p w14:paraId="19A17646" w14:textId="77777777" w:rsidR="006109E4" w:rsidRPr="003D0E49" w:rsidRDefault="006109E4" w:rsidP="003E672C">
      <w:pPr>
        <w:spacing w:after="0" w:line="240" w:lineRule="auto"/>
        <w:rPr>
          <w:rFonts w:ascii="Arial" w:eastAsia="Times New Roman" w:hAnsi="Arial" w:cs="Arial"/>
          <w:color w:val="000000"/>
          <w:sz w:val="24"/>
          <w:szCs w:val="24"/>
        </w:rPr>
        <w:pPrChange w:id="14" w:author="Pastukhova, Anastasia" w:date="2020-07-02T17:06:00Z">
          <w:pPr>
            <w:spacing w:after="0" w:line="240" w:lineRule="auto"/>
            <w:ind w:left="363"/>
          </w:pPr>
        </w:pPrChange>
      </w:pPr>
      <w:r w:rsidRPr="003D0E49">
        <w:rPr>
          <w:rFonts w:ascii="Arial" w:eastAsia="Times New Roman" w:hAnsi="Arial" w:cs="Arial"/>
          <w:color w:val="000000"/>
          <w:sz w:val="24"/>
          <w:szCs w:val="24"/>
        </w:rPr>
        <w:t> </w:t>
      </w:r>
    </w:p>
    <w:p w14:paraId="429CA093" w14:textId="77777777" w:rsidR="006109E4" w:rsidRPr="003D0E49" w:rsidRDefault="006109E4" w:rsidP="00944821">
      <w:pPr>
        <w:spacing w:after="0" w:line="240" w:lineRule="auto"/>
        <w:rPr>
          <w:rFonts w:ascii="Arial" w:eastAsia="Times New Roman" w:hAnsi="Arial" w:cs="Arial"/>
          <w:color w:val="000000"/>
          <w:sz w:val="24"/>
          <w:szCs w:val="24"/>
        </w:rPr>
      </w:pPr>
      <w:r w:rsidRPr="003D0E49">
        <w:rPr>
          <w:rFonts w:ascii="Arial" w:eastAsia="Times New Roman" w:hAnsi="Arial" w:cs="Arial"/>
          <w:color w:val="000000"/>
          <w:sz w:val="24"/>
          <w:szCs w:val="24"/>
        </w:rPr>
        <w:t> </w:t>
      </w:r>
    </w:p>
    <w:p w14:paraId="0DC8EF69" w14:textId="4E377024" w:rsidR="006109E4" w:rsidRDefault="00833AEF" w:rsidP="006109E4">
      <w:pPr>
        <w:spacing w:after="0" w:line="240" w:lineRule="auto"/>
        <w:ind w:left="363"/>
        <w:rPr>
          <w:rFonts w:ascii="Arial" w:eastAsia="Times New Roman" w:hAnsi="Arial" w:cs="Arial"/>
          <w:b/>
          <w:bCs/>
          <w:color w:val="000000"/>
          <w:sz w:val="24"/>
          <w:szCs w:val="24"/>
        </w:rPr>
      </w:pPr>
      <w:r w:rsidRPr="00833AEF">
        <w:rPr>
          <w:rFonts w:ascii="Arial" w:eastAsia="Times New Roman" w:hAnsi="Arial" w:cs="Arial"/>
          <w:b/>
          <w:bCs/>
          <w:color w:val="000000"/>
          <w:sz w:val="24"/>
          <w:szCs w:val="24"/>
        </w:rPr>
        <w:t>INTRODUCTION</w:t>
      </w:r>
    </w:p>
    <w:p w14:paraId="2AAE80B8" w14:textId="77777777" w:rsidR="00833AEF" w:rsidRPr="00833AEF" w:rsidRDefault="00833AEF" w:rsidP="006109E4">
      <w:pPr>
        <w:spacing w:after="0" w:line="240" w:lineRule="auto"/>
        <w:ind w:left="363"/>
        <w:rPr>
          <w:rFonts w:ascii="Arial" w:eastAsia="Times New Roman" w:hAnsi="Arial" w:cs="Arial"/>
          <w:b/>
          <w:bCs/>
          <w:color w:val="000000"/>
          <w:sz w:val="24"/>
          <w:szCs w:val="24"/>
        </w:rPr>
      </w:pPr>
    </w:p>
    <w:p w14:paraId="709557F9" w14:textId="4C43B412" w:rsidR="006109E4" w:rsidRPr="003D0E49" w:rsidRDefault="006109E4" w:rsidP="006109E4">
      <w:pPr>
        <w:spacing w:after="0" w:line="240" w:lineRule="auto"/>
        <w:ind w:left="363"/>
        <w:rPr>
          <w:rFonts w:ascii="Arial" w:eastAsia="Times New Roman" w:hAnsi="Arial" w:cs="Arial"/>
          <w:color w:val="000000"/>
          <w:sz w:val="24"/>
          <w:szCs w:val="24"/>
        </w:rPr>
      </w:pPr>
      <w:r w:rsidRPr="003D0E49">
        <w:rPr>
          <w:rFonts w:ascii="Arial" w:eastAsia="Times New Roman" w:hAnsi="Arial" w:cs="Arial"/>
          <w:color w:val="000000"/>
          <w:sz w:val="24"/>
          <w:szCs w:val="24"/>
        </w:rPr>
        <w:t xml:space="preserve">This project will help people who </w:t>
      </w:r>
      <w:r w:rsidR="00B854F6" w:rsidRPr="003D0E49">
        <w:rPr>
          <w:rFonts w:ascii="Arial" w:eastAsia="Times New Roman" w:hAnsi="Arial" w:cs="Arial"/>
          <w:color w:val="000000"/>
          <w:sz w:val="24"/>
          <w:szCs w:val="24"/>
        </w:rPr>
        <w:t>want to buy</w:t>
      </w:r>
      <w:r w:rsidR="006A69F3" w:rsidRPr="003D0E49">
        <w:rPr>
          <w:rFonts w:ascii="Arial" w:eastAsia="Times New Roman" w:hAnsi="Arial" w:cs="Arial"/>
          <w:color w:val="000000"/>
          <w:sz w:val="24"/>
          <w:szCs w:val="24"/>
        </w:rPr>
        <w:t xml:space="preserve"> </w:t>
      </w:r>
      <w:r w:rsidR="00B73049">
        <w:rPr>
          <w:rFonts w:ascii="Arial" w:eastAsia="Times New Roman" w:hAnsi="Arial" w:cs="Arial"/>
          <w:color w:val="000000"/>
          <w:sz w:val="24"/>
          <w:szCs w:val="24"/>
        </w:rPr>
        <w:t>a</w:t>
      </w:r>
      <w:r w:rsidR="00B73049" w:rsidRPr="003D0E49">
        <w:rPr>
          <w:rFonts w:ascii="Arial" w:eastAsia="Times New Roman" w:hAnsi="Arial" w:cs="Arial"/>
          <w:color w:val="000000"/>
          <w:sz w:val="24"/>
          <w:szCs w:val="24"/>
        </w:rPr>
        <w:t xml:space="preserve"> </w:t>
      </w:r>
      <w:r w:rsidRPr="003D0E49">
        <w:rPr>
          <w:rFonts w:ascii="Arial" w:eastAsia="Times New Roman" w:hAnsi="Arial" w:cs="Arial"/>
          <w:color w:val="000000"/>
          <w:sz w:val="24"/>
          <w:szCs w:val="24"/>
        </w:rPr>
        <w:t>one- or two-room flat in Moscow</w:t>
      </w:r>
      <w:r w:rsidR="003324F4" w:rsidRPr="003D0E49">
        <w:rPr>
          <w:rFonts w:ascii="Arial" w:eastAsia="Times New Roman" w:hAnsi="Arial" w:cs="Arial"/>
          <w:color w:val="000000"/>
          <w:sz w:val="24"/>
          <w:szCs w:val="24"/>
        </w:rPr>
        <w:t xml:space="preserve"> to </w:t>
      </w:r>
      <w:r w:rsidR="000D50F3" w:rsidRPr="003D0E49">
        <w:rPr>
          <w:rFonts w:ascii="Arial" w:eastAsia="Times New Roman" w:hAnsi="Arial" w:cs="Arial"/>
          <w:color w:val="000000"/>
          <w:sz w:val="24"/>
          <w:szCs w:val="24"/>
        </w:rPr>
        <w:t xml:space="preserve">find the </w:t>
      </w:r>
      <w:r w:rsidR="00EF23EE" w:rsidRPr="003D0E49">
        <w:rPr>
          <w:rFonts w:ascii="Arial" w:eastAsia="Times New Roman" w:hAnsi="Arial" w:cs="Arial"/>
          <w:color w:val="000000"/>
          <w:sz w:val="24"/>
          <w:szCs w:val="24"/>
        </w:rPr>
        <w:t xml:space="preserve">district which will match </w:t>
      </w:r>
      <w:r w:rsidR="000D50F3" w:rsidRPr="003D0E49">
        <w:rPr>
          <w:rFonts w:ascii="Arial" w:eastAsia="Times New Roman" w:hAnsi="Arial" w:cs="Arial"/>
          <w:color w:val="000000"/>
          <w:sz w:val="24"/>
          <w:szCs w:val="24"/>
        </w:rPr>
        <w:t>their</w:t>
      </w:r>
      <w:r w:rsidR="00EF23EE" w:rsidRPr="003D0E49">
        <w:rPr>
          <w:rFonts w:ascii="Arial" w:eastAsia="Times New Roman" w:hAnsi="Arial" w:cs="Arial"/>
          <w:color w:val="000000"/>
          <w:sz w:val="24"/>
          <w:szCs w:val="24"/>
        </w:rPr>
        <w:t xml:space="preserve"> personal needs</w:t>
      </w:r>
      <w:r w:rsidR="005D771E" w:rsidRPr="003D0E49">
        <w:rPr>
          <w:rFonts w:ascii="Arial" w:eastAsia="Times New Roman" w:hAnsi="Arial" w:cs="Arial"/>
          <w:color w:val="000000"/>
          <w:sz w:val="24"/>
          <w:szCs w:val="24"/>
        </w:rPr>
        <w:t xml:space="preserve"> and </w:t>
      </w:r>
      <w:r w:rsidR="00EC15AF" w:rsidRPr="003D0E49">
        <w:rPr>
          <w:rFonts w:ascii="Arial" w:eastAsia="Times New Roman" w:hAnsi="Arial" w:cs="Arial"/>
          <w:color w:val="000000"/>
          <w:sz w:val="24"/>
          <w:szCs w:val="24"/>
        </w:rPr>
        <w:t>lifestyle.</w:t>
      </w:r>
      <w:r w:rsidR="005D771E" w:rsidRPr="003D0E49">
        <w:rPr>
          <w:rFonts w:ascii="Arial" w:eastAsia="Times New Roman" w:hAnsi="Arial" w:cs="Arial"/>
          <w:color w:val="000000"/>
          <w:sz w:val="24"/>
          <w:szCs w:val="24"/>
        </w:rPr>
        <w:t xml:space="preserve"> </w:t>
      </w:r>
      <w:r w:rsidRPr="003D0E49">
        <w:rPr>
          <w:rFonts w:ascii="Arial" w:eastAsia="Times New Roman" w:hAnsi="Arial" w:cs="Arial"/>
          <w:color w:val="000000"/>
          <w:sz w:val="24"/>
          <w:szCs w:val="24"/>
        </w:rPr>
        <w:t>From this study you can see</w:t>
      </w:r>
      <w:r w:rsidR="007520DF" w:rsidRPr="003D0E49">
        <w:rPr>
          <w:rFonts w:ascii="Arial" w:eastAsia="Times New Roman" w:hAnsi="Arial" w:cs="Arial"/>
          <w:color w:val="000000"/>
          <w:sz w:val="24"/>
          <w:szCs w:val="24"/>
        </w:rPr>
        <w:t>:</w:t>
      </w:r>
    </w:p>
    <w:p w14:paraId="2C5CDA94" w14:textId="66A9D583" w:rsidR="006109E4" w:rsidRPr="003D0E49" w:rsidRDefault="00B73049" w:rsidP="006109E4">
      <w:pPr>
        <w:numPr>
          <w:ilvl w:val="1"/>
          <w:numId w:val="2"/>
        </w:numPr>
        <w:spacing w:after="0" w:line="240" w:lineRule="auto"/>
        <w:ind w:left="363"/>
        <w:textAlignment w:val="center"/>
        <w:rPr>
          <w:rFonts w:ascii="Arial" w:eastAsia="Times New Roman" w:hAnsi="Arial" w:cs="Arial"/>
          <w:color w:val="000000"/>
          <w:sz w:val="24"/>
          <w:szCs w:val="24"/>
        </w:rPr>
      </w:pPr>
      <w:r>
        <w:rPr>
          <w:rFonts w:ascii="Arial" w:eastAsia="Times New Roman" w:hAnsi="Arial" w:cs="Arial"/>
          <w:color w:val="000000"/>
          <w:sz w:val="24"/>
          <w:szCs w:val="24"/>
        </w:rPr>
        <w:t>W</w:t>
      </w:r>
      <w:r w:rsidR="006109E4" w:rsidRPr="003D0E49">
        <w:rPr>
          <w:rFonts w:ascii="Arial" w:eastAsia="Times New Roman" w:hAnsi="Arial" w:cs="Arial"/>
          <w:color w:val="000000"/>
          <w:sz w:val="24"/>
          <w:szCs w:val="24"/>
        </w:rPr>
        <w:t xml:space="preserve">hich districts </w:t>
      </w:r>
      <w:r>
        <w:rPr>
          <w:rFonts w:ascii="Arial" w:eastAsia="Times New Roman" w:hAnsi="Arial" w:cs="Arial"/>
          <w:color w:val="000000"/>
          <w:sz w:val="24"/>
          <w:szCs w:val="24"/>
        </w:rPr>
        <w:t>have lower</w:t>
      </w:r>
      <w:r w:rsidR="006109E4" w:rsidRPr="003D0E49">
        <w:rPr>
          <w:rFonts w:ascii="Arial" w:eastAsia="Times New Roman" w:hAnsi="Arial" w:cs="Arial"/>
          <w:color w:val="000000"/>
          <w:sz w:val="24"/>
          <w:szCs w:val="24"/>
        </w:rPr>
        <w:t xml:space="preserve"> flat </w:t>
      </w:r>
      <w:r>
        <w:rPr>
          <w:rFonts w:ascii="Arial" w:eastAsia="Times New Roman" w:hAnsi="Arial" w:cs="Arial"/>
          <w:color w:val="000000"/>
          <w:sz w:val="24"/>
          <w:szCs w:val="24"/>
        </w:rPr>
        <w:t xml:space="preserve">prices </w:t>
      </w:r>
      <w:r w:rsidR="006109E4" w:rsidRPr="003D0E49">
        <w:rPr>
          <w:rFonts w:ascii="Arial" w:eastAsia="Times New Roman" w:hAnsi="Arial" w:cs="Arial"/>
          <w:color w:val="000000"/>
          <w:sz w:val="24"/>
          <w:szCs w:val="24"/>
        </w:rPr>
        <w:t xml:space="preserve">and what is an average price per square meter in each </w:t>
      </w:r>
      <w:r w:rsidR="00FD3D71" w:rsidRPr="003D0E49">
        <w:rPr>
          <w:rFonts w:ascii="Arial" w:eastAsia="Times New Roman" w:hAnsi="Arial" w:cs="Arial"/>
          <w:color w:val="000000"/>
          <w:sz w:val="24"/>
          <w:szCs w:val="24"/>
        </w:rPr>
        <w:t>district</w:t>
      </w:r>
      <w:r w:rsidR="006109E4" w:rsidRPr="003D0E49">
        <w:rPr>
          <w:rFonts w:ascii="Arial" w:eastAsia="Times New Roman" w:hAnsi="Arial" w:cs="Arial"/>
          <w:color w:val="000000"/>
          <w:sz w:val="24"/>
          <w:szCs w:val="24"/>
        </w:rPr>
        <w:t xml:space="preserve"> </w:t>
      </w:r>
    </w:p>
    <w:p w14:paraId="013A21A2" w14:textId="5C83D9D0" w:rsidR="006109E4" w:rsidRPr="003D0E49" w:rsidRDefault="00B73049" w:rsidP="006109E4">
      <w:pPr>
        <w:numPr>
          <w:ilvl w:val="1"/>
          <w:numId w:val="2"/>
        </w:numPr>
        <w:spacing w:after="0" w:line="240" w:lineRule="auto"/>
        <w:ind w:left="363"/>
        <w:textAlignment w:val="center"/>
        <w:rPr>
          <w:rFonts w:ascii="Arial" w:eastAsia="Times New Roman" w:hAnsi="Arial" w:cs="Arial"/>
          <w:color w:val="000000"/>
          <w:sz w:val="24"/>
          <w:szCs w:val="24"/>
        </w:rPr>
      </w:pPr>
      <w:r>
        <w:rPr>
          <w:rFonts w:ascii="Arial" w:eastAsia="Times New Roman" w:hAnsi="Arial" w:cs="Arial"/>
          <w:color w:val="000000"/>
          <w:sz w:val="24"/>
          <w:szCs w:val="24"/>
        </w:rPr>
        <w:t>What venues</w:t>
      </w:r>
      <w:r w:rsidRPr="003D0E49">
        <w:rPr>
          <w:rFonts w:ascii="Arial" w:eastAsia="Times New Roman" w:hAnsi="Arial" w:cs="Arial"/>
          <w:color w:val="000000"/>
          <w:sz w:val="24"/>
          <w:szCs w:val="24"/>
        </w:rPr>
        <w:t xml:space="preserve"> </w:t>
      </w:r>
      <w:r w:rsidR="006109E4" w:rsidRPr="003D0E49">
        <w:rPr>
          <w:rFonts w:ascii="Arial" w:eastAsia="Times New Roman" w:hAnsi="Arial" w:cs="Arial"/>
          <w:color w:val="000000"/>
          <w:sz w:val="24"/>
          <w:szCs w:val="24"/>
        </w:rPr>
        <w:t>are most popular in each district</w:t>
      </w:r>
      <w:r>
        <w:rPr>
          <w:rFonts w:ascii="Arial" w:eastAsia="Times New Roman" w:hAnsi="Arial" w:cs="Arial"/>
          <w:color w:val="000000"/>
          <w:sz w:val="24"/>
          <w:szCs w:val="24"/>
        </w:rPr>
        <w:t xml:space="preserve">, which </w:t>
      </w:r>
      <w:r w:rsidR="006109E4" w:rsidRPr="003D0E49">
        <w:rPr>
          <w:rFonts w:ascii="Arial" w:eastAsia="Times New Roman" w:hAnsi="Arial" w:cs="Arial"/>
          <w:color w:val="000000"/>
          <w:sz w:val="24"/>
          <w:szCs w:val="24"/>
        </w:rPr>
        <w:t xml:space="preserve">can help you choose the district </w:t>
      </w:r>
      <w:r>
        <w:rPr>
          <w:rFonts w:ascii="Arial" w:eastAsia="Times New Roman" w:hAnsi="Arial" w:cs="Arial"/>
          <w:color w:val="000000"/>
          <w:sz w:val="24"/>
          <w:szCs w:val="24"/>
        </w:rPr>
        <w:t>that matches</w:t>
      </w:r>
      <w:r w:rsidR="006109E4" w:rsidRPr="003D0E49">
        <w:rPr>
          <w:rFonts w:ascii="Arial" w:eastAsia="Times New Roman" w:hAnsi="Arial" w:cs="Arial"/>
          <w:color w:val="000000"/>
          <w:sz w:val="24"/>
          <w:szCs w:val="24"/>
        </w:rPr>
        <w:t xml:space="preserve"> preferences</w:t>
      </w:r>
    </w:p>
    <w:p w14:paraId="2E28EA5E" w14:textId="6CD5E7E6" w:rsidR="006109E4" w:rsidRPr="003D0E49" w:rsidRDefault="006109E4" w:rsidP="006109E4">
      <w:pPr>
        <w:numPr>
          <w:ilvl w:val="1"/>
          <w:numId w:val="2"/>
        </w:numPr>
        <w:spacing w:after="0" w:line="240" w:lineRule="auto"/>
        <w:ind w:left="363"/>
        <w:textAlignment w:val="center"/>
        <w:rPr>
          <w:rFonts w:ascii="Arial" w:eastAsia="Times New Roman" w:hAnsi="Arial" w:cs="Arial"/>
          <w:color w:val="000000"/>
          <w:sz w:val="24"/>
          <w:szCs w:val="24"/>
        </w:rPr>
      </w:pPr>
      <w:r w:rsidRPr="003D0E49">
        <w:rPr>
          <w:rFonts w:ascii="Arial" w:eastAsia="Times New Roman" w:hAnsi="Arial" w:cs="Arial"/>
          <w:color w:val="000000"/>
          <w:sz w:val="24"/>
          <w:szCs w:val="24"/>
        </w:rPr>
        <w:t>You can see which other districts in Moscow have the same infrastructure as your preferable one</w:t>
      </w:r>
      <w:r w:rsidR="00B73049">
        <w:rPr>
          <w:rFonts w:ascii="Arial" w:eastAsia="Times New Roman" w:hAnsi="Arial" w:cs="Arial"/>
          <w:color w:val="000000"/>
          <w:sz w:val="24"/>
          <w:szCs w:val="24"/>
        </w:rPr>
        <w:t>,</w:t>
      </w:r>
      <w:r w:rsidRPr="003D0E49">
        <w:rPr>
          <w:rFonts w:ascii="Arial" w:eastAsia="Times New Roman" w:hAnsi="Arial" w:cs="Arial"/>
          <w:color w:val="000000"/>
          <w:sz w:val="24"/>
          <w:szCs w:val="24"/>
        </w:rPr>
        <w:t xml:space="preserve"> so you can widen your search and find truly the best option</w:t>
      </w:r>
    </w:p>
    <w:p w14:paraId="72B3D98F" w14:textId="77777777" w:rsidR="006109E4" w:rsidRPr="003D0E49" w:rsidRDefault="006109E4" w:rsidP="006109E4">
      <w:pPr>
        <w:spacing w:after="0" w:line="240" w:lineRule="auto"/>
        <w:ind w:left="363"/>
        <w:rPr>
          <w:rFonts w:ascii="Arial" w:eastAsia="Times New Roman" w:hAnsi="Arial" w:cs="Arial"/>
          <w:color w:val="000000"/>
          <w:sz w:val="24"/>
          <w:szCs w:val="24"/>
        </w:rPr>
      </w:pPr>
      <w:r w:rsidRPr="003D0E49">
        <w:rPr>
          <w:rFonts w:ascii="Arial" w:eastAsia="Times New Roman" w:hAnsi="Arial" w:cs="Arial"/>
          <w:color w:val="000000"/>
          <w:sz w:val="24"/>
          <w:szCs w:val="24"/>
        </w:rPr>
        <w:t> </w:t>
      </w:r>
    </w:p>
    <w:p w14:paraId="78AE3E3E" w14:textId="612FE274" w:rsidR="006109E4" w:rsidRDefault="00811D22" w:rsidP="006109E4">
      <w:pPr>
        <w:spacing w:after="0" w:line="240" w:lineRule="auto"/>
        <w:ind w:left="363"/>
        <w:rPr>
          <w:rFonts w:ascii="Arial" w:eastAsia="Times New Roman" w:hAnsi="Arial" w:cs="Arial"/>
          <w:b/>
          <w:bCs/>
          <w:color w:val="000000"/>
          <w:sz w:val="24"/>
          <w:szCs w:val="24"/>
        </w:rPr>
      </w:pPr>
      <w:r w:rsidRPr="00811D22">
        <w:rPr>
          <w:rFonts w:ascii="Arial" w:eastAsia="Times New Roman" w:hAnsi="Arial" w:cs="Arial"/>
          <w:b/>
          <w:bCs/>
          <w:color w:val="000000"/>
          <w:sz w:val="24"/>
          <w:szCs w:val="24"/>
        </w:rPr>
        <w:t>DATA</w:t>
      </w:r>
    </w:p>
    <w:p w14:paraId="050F5CCD" w14:textId="77777777" w:rsidR="00811D22" w:rsidRPr="00811D22" w:rsidRDefault="00811D22" w:rsidP="006109E4">
      <w:pPr>
        <w:spacing w:after="0" w:line="240" w:lineRule="auto"/>
        <w:ind w:left="363"/>
        <w:rPr>
          <w:rFonts w:ascii="Arial" w:eastAsia="Times New Roman" w:hAnsi="Arial" w:cs="Arial"/>
          <w:b/>
          <w:bCs/>
          <w:color w:val="000000"/>
          <w:sz w:val="24"/>
          <w:szCs w:val="24"/>
        </w:rPr>
      </w:pPr>
    </w:p>
    <w:p w14:paraId="4F96B959" w14:textId="3A9EB721" w:rsidR="006109E4" w:rsidRPr="003D0E49" w:rsidRDefault="006109E4" w:rsidP="006109E4">
      <w:pPr>
        <w:spacing w:after="0" w:line="240" w:lineRule="auto"/>
        <w:ind w:left="363"/>
        <w:rPr>
          <w:rFonts w:ascii="Arial" w:eastAsia="Times New Roman" w:hAnsi="Arial" w:cs="Arial"/>
          <w:color w:val="000000"/>
          <w:sz w:val="24"/>
          <w:szCs w:val="24"/>
        </w:rPr>
      </w:pPr>
      <w:r w:rsidRPr="003D0E49">
        <w:rPr>
          <w:rFonts w:ascii="Arial" w:eastAsia="Times New Roman" w:hAnsi="Arial" w:cs="Arial"/>
          <w:color w:val="000000"/>
          <w:sz w:val="24"/>
          <w:szCs w:val="24"/>
        </w:rPr>
        <w:t>The data on the flats' sizes, prices, number of rooms and addresses was collected by scrapping one of the most popular local website</w:t>
      </w:r>
      <w:r w:rsidR="00B73049">
        <w:rPr>
          <w:rFonts w:ascii="Arial" w:eastAsia="Times New Roman" w:hAnsi="Arial" w:cs="Arial"/>
          <w:color w:val="000000"/>
          <w:sz w:val="24"/>
          <w:szCs w:val="24"/>
        </w:rPr>
        <w:t>s</w:t>
      </w:r>
      <w:r w:rsidRPr="003D0E49">
        <w:rPr>
          <w:rFonts w:ascii="Arial" w:eastAsia="Times New Roman" w:hAnsi="Arial" w:cs="Arial"/>
          <w:color w:val="000000"/>
          <w:sz w:val="24"/>
          <w:szCs w:val="24"/>
        </w:rPr>
        <w:t xml:space="preserve"> with apartment listings - CIAN. Using Yandex API</w:t>
      </w:r>
      <w:r w:rsidR="00B73049">
        <w:rPr>
          <w:rFonts w:ascii="Arial" w:eastAsia="Times New Roman" w:hAnsi="Arial" w:cs="Arial"/>
          <w:color w:val="000000"/>
          <w:sz w:val="24"/>
          <w:szCs w:val="24"/>
        </w:rPr>
        <w:t>,</w:t>
      </w:r>
      <w:r w:rsidRPr="003D0E49">
        <w:rPr>
          <w:rFonts w:ascii="Arial" w:eastAsia="Times New Roman" w:hAnsi="Arial" w:cs="Arial"/>
          <w:color w:val="000000"/>
          <w:sz w:val="24"/>
          <w:szCs w:val="24"/>
        </w:rPr>
        <w:t xml:space="preserve"> the coordinates for each flat were found (as the addresses on the local apartments website are in Russian, Yandex gave more accurate results than </w:t>
      </w:r>
      <w:proofErr w:type="spellStart"/>
      <w:r w:rsidRPr="003D0E49">
        <w:rPr>
          <w:rFonts w:ascii="Arial" w:eastAsia="Times New Roman" w:hAnsi="Arial" w:cs="Arial"/>
          <w:color w:val="000000"/>
          <w:sz w:val="24"/>
          <w:szCs w:val="24"/>
        </w:rPr>
        <w:t>geopy</w:t>
      </w:r>
      <w:proofErr w:type="spellEnd"/>
      <w:r w:rsidRPr="003D0E49">
        <w:rPr>
          <w:rFonts w:ascii="Arial" w:eastAsia="Times New Roman" w:hAnsi="Arial" w:cs="Arial"/>
          <w:color w:val="000000"/>
          <w:sz w:val="24"/>
          <w:szCs w:val="24"/>
        </w:rPr>
        <w:t xml:space="preserve">). Then, the data on the closest venues (parks, cafes, hotels, gyms, supermarkets, etc.) for each district was collected using the Foursquare API. </w:t>
      </w:r>
    </w:p>
    <w:p w14:paraId="1E94DD1E" w14:textId="7C5500E1" w:rsidR="006109E4" w:rsidRPr="003D0E49" w:rsidRDefault="006109E4" w:rsidP="00C30C15">
      <w:pPr>
        <w:spacing w:after="0" w:line="240" w:lineRule="auto"/>
        <w:ind w:left="363"/>
        <w:rPr>
          <w:rFonts w:ascii="Arial" w:eastAsia="Times New Roman" w:hAnsi="Arial" w:cs="Arial"/>
          <w:color w:val="000000"/>
          <w:sz w:val="24"/>
          <w:szCs w:val="24"/>
        </w:rPr>
      </w:pPr>
      <w:r w:rsidRPr="003D0E49">
        <w:rPr>
          <w:rFonts w:ascii="Arial" w:eastAsia="Times New Roman" w:hAnsi="Arial" w:cs="Arial"/>
          <w:color w:val="000000"/>
          <w:sz w:val="24"/>
          <w:szCs w:val="24"/>
        </w:rPr>
        <w:t>  </w:t>
      </w:r>
    </w:p>
    <w:p w14:paraId="4FF38DCE" w14:textId="5B2D5B4D" w:rsidR="006109E4" w:rsidRPr="003D0E49" w:rsidRDefault="00101E65" w:rsidP="006109E4">
      <w:pPr>
        <w:spacing w:after="0" w:line="240" w:lineRule="auto"/>
        <w:ind w:left="363"/>
        <w:rPr>
          <w:rFonts w:ascii="Arial" w:eastAsia="Times New Roman" w:hAnsi="Arial" w:cs="Arial"/>
          <w:color w:val="000000"/>
          <w:sz w:val="24"/>
          <w:szCs w:val="24"/>
        </w:rPr>
      </w:pPr>
      <w:r w:rsidRPr="003D0E49">
        <w:rPr>
          <w:rFonts w:ascii="Arial" w:eastAsia="Times New Roman" w:hAnsi="Arial" w:cs="Arial"/>
          <w:b/>
          <w:bCs/>
          <w:color w:val="000000"/>
          <w:sz w:val="24"/>
          <w:szCs w:val="24"/>
        </w:rPr>
        <w:t>METHODOLOGY</w:t>
      </w:r>
    </w:p>
    <w:p w14:paraId="4D9403BB" w14:textId="77777777" w:rsidR="006109E4" w:rsidRPr="003D0E49" w:rsidRDefault="006109E4" w:rsidP="006109E4">
      <w:pPr>
        <w:spacing w:after="0" w:line="240" w:lineRule="auto"/>
        <w:ind w:left="363"/>
        <w:rPr>
          <w:rFonts w:ascii="Arial" w:eastAsia="Times New Roman" w:hAnsi="Arial" w:cs="Arial"/>
          <w:color w:val="000000"/>
          <w:sz w:val="24"/>
          <w:szCs w:val="24"/>
        </w:rPr>
      </w:pPr>
      <w:r w:rsidRPr="003D0E49">
        <w:rPr>
          <w:rFonts w:ascii="Arial" w:eastAsia="Times New Roman" w:hAnsi="Arial" w:cs="Arial"/>
          <w:color w:val="000000"/>
          <w:sz w:val="24"/>
          <w:szCs w:val="24"/>
        </w:rPr>
        <w:t> </w:t>
      </w:r>
    </w:p>
    <w:p w14:paraId="79C6B65A" w14:textId="289E24A4" w:rsidR="006109E4" w:rsidRPr="003D0E49" w:rsidRDefault="006109E4" w:rsidP="006109E4">
      <w:pPr>
        <w:spacing w:after="0" w:line="240" w:lineRule="auto"/>
        <w:ind w:left="363"/>
        <w:rPr>
          <w:rFonts w:ascii="Arial" w:eastAsia="Times New Roman" w:hAnsi="Arial" w:cs="Arial"/>
          <w:color w:val="000000"/>
          <w:sz w:val="24"/>
          <w:szCs w:val="24"/>
        </w:rPr>
      </w:pPr>
      <w:r w:rsidRPr="003D0E49">
        <w:rPr>
          <w:rFonts w:ascii="Arial" w:eastAsia="Times New Roman" w:hAnsi="Arial" w:cs="Arial"/>
          <w:color w:val="000000"/>
          <w:sz w:val="24"/>
          <w:szCs w:val="24"/>
        </w:rPr>
        <w:t>As a first step</w:t>
      </w:r>
      <w:r w:rsidR="00B73049">
        <w:rPr>
          <w:rFonts w:ascii="Arial" w:eastAsia="Times New Roman" w:hAnsi="Arial" w:cs="Arial"/>
          <w:color w:val="000000"/>
          <w:sz w:val="24"/>
          <w:szCs w:val="24"/>
        </w:rPr>
        <w:t>,</w:t>
      </w:r>
      <w:r w:rsidRPr="003D0E49">
        <w:rPr>
          <w:rFonts w:ascii="Arial" w:eastAsia="Times New Roman" w:hAnsi="Arial" w:cs="Arial"/>
          <w:color w:val="000000"/>
          <w:sz w:val="24"/>
          <w:szCs w:val="24"/>
        </w:rPr>
        <w:t xml:space="preserve"> I scraped the data (price, number of rooms, size and address) from local apartment listings website CIAN for the one- and two-room flats in Moscow using the </w:t>
      </w:r>
      <w:proofErr w:type="spellStart"/>
      <w:r w:rsidRPr="003D0E49">
        <w:rPr>
          <w:rFonts w:ascii="Arial" w:eastAsia="Times New Roman" w:hAnsi="Arial" w:cs="Arial"/>
          <w:color w:val="000000"/>
          <w:sz w:val="24"/>
          <w:szCs w:val="24"/>
        </w:rPr>
        <w:t>BeautifulSoup</w:t>
      </w:r>
      <w:proofErr w:type="spellEnd"/>
      <w:r w:rsidRPr="003D0E49">
        <w:rPr>
          <w:rFonts w:ascii="Arial" w:eastAsia="Times New Roman" w:hAnsi="Arial" w:cs="Arial"/>
          <w:color w:val="000000"/>
          <w:sz w:val="24"/>
          <w:szCs w:val="24"/>
        </w:rPr>
        <w:t xml:space="preserve"> package and put the data into the </w:t>
      </w:r>
      <w:r w:rsidR="00B73049" w:rsidRPr="003D0E49">
        <w:rPr>
          <w:rFonts w:ascii="Arial" w:eastAsia="Times New Roman" w:hAnsi="Arial" w:cs="Arial"/>
          <w:color w:val="000000"/>
          <w:sz w:val="24"/>
          <w:szCs w:val="24"/>
        </w:rPr>
        <w:t xml:space="preserve">below </w:t>
      </w:r>
      <w:r w:rsidRPr="003D0E49">
        <w:rPr>
          <w:rFonts w:ascii="Arial" w:eastAsia="Times New Roman" w:hAnsi="Arial" w:cs="Arial"/>
          <w:color w:val="000000"/>
          <w:sz w:val="24"/>
          <w:szCs w:val="24"/>
        </w:rPr>
        <w:t>Pandas data frame:</w:t>
      </w:r>
    </w:p>
    <w:p w14:paraId="574E9CD8" w14:textId="77777777" w:rsidR="006109E4" w:rsidRPr="003D0E49" w:rsidRDefault="006109E4" w:rsidP="006109E4">
      <w:pPr>
        <w:spacing w:after="0" w:line="240" w:lineRule="auto"/>
        <w:ind w:left="363"/>
        <w:rPr>
          <w:rFonts w:ascii="Arial" w:eastAsia="Times New Roman" w:hAnsi="Arial" w:cs="Arial"/>
          <w:color w:val="000000"/>
          <w:sz w:val="24"/>
          <w:szCs w:val="24"/>
        </w:rPr>
      </w:pPr>
      <w:r w:rsidRPr="003D0E49">
        <w:rPr>
          <w:rFonts w:ascii="Arial" w:eastAsia="Times New Roman" w:hAnsi="Arial" w:cs="Arial"/>
          <w:color w:val="000000"/>
          <w:sz w:val="24"/>
          <w:szCs w:val="24"/>
        </w:rPr>
        <w:t> </w:t>
      </w:r>
    </w:p>
    <w:p w14:paraId="7DE3F7EF" w14:textId="2F9A72D3"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drawing>
          <wp:inline distT="0" distB="0" distL="0" distR="0" wp14:anchorId="0EF84E9F" wp14:editId="34C5EBEF">
            <wp:extent cx="4679240" cy="1295310"/>
            <wp:effectExtent l="0" t="0" r="7620" b="635"/>
            <wp:docPr id="17" name="Picture 17" descr="Machine generated alternative text:&#10;[27] : &#10;[271 : &#10;flats . head() &#10;o &#10;2 &#10;3 &#10;4 &#10;Price &#10;28 000 000 &#10;5 392 000 &#10;7 891 540 P &#10;5 406 652 &#10;105 000 000 &#10;Rooms &#10;2 &#10;2 &#10;2 &#10;Size &#10;56 M2 &#10;16 &#10;63,8 M2 &#10;35,6 M2 &#10;109,9 M2 &#10;Town &#10;Mocca &#10;Mocca &#10;Mocca &#10;Mocca &#10;Mocca &#10;Region &#10;uA0 &#10;uA0 &#10;YOBAO &#10;YOBAO &#10;uA0 &#10;District &#10;p H [IpecHeHcK',1V1 &#10;p-H Sacrv1aHHSM &#10;p-H He.«pac03Ka &#10;p-H He.«pac03Ka &#10;p H TeepcKoV1 &#10;Street &#10;-VI npoe3A &#10;CTap0Kvtp0VH81V1 nep. &#10;Y&quot;. Jlaap',1HeHK0 &#10;yn. BePToneTWIK03 &#10;2-9 Speac.«aR yn. &#10;House &#10;22c2 &#10;6 &#10;3 &#10;4 &#10;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27] : &#10;[271 : &#10;flats . head() &#10;o &#10;2 &#10;3 &#10;4 &#10;Price &#10;28 000 000 &#10;5 392 000 &#10;7 891 540 P &#10;5 406 652 &#10;105 000 000 &#10;Rooms &#10;2 &#10;2 &#10;2 &#10;Size &#10;56 M2 &#10;16 &#10;63,8 M2 &#10;35,6 M2 &#10;109,9 M2 &#10;Town &#10;Mocca &#10;Mocca &#10;Mocca &#10;Mocca &#10;Mocca &#10;Region &#10;uA0 &#10;uA0 &#10;YOBAO &#10;YOBAO &#10;uA0 &#10;District &#10;p H [IpecHeHcK',1V1 &#10;p-H Sacrv1aHHSM &#10;p-H He.«pac03Ka &#10;p-H He.«pac03Ka &#10;p H TeepcKoV1 &#10;Street &#10;-VI npoe3A &#10;CTap0Kvtp0VH81V1 nep. &#10;Y&quot;. Jlaap',1HeHK0 &#10;yn. BePToneTWIK03 &#10;2-9 Speac.«aR yn. &#10;House &#10;22c2 &#10;6 &#10;3 &#10;4 &#10;6 "/>
                    <pic:cNvPicPr>
                      <a:picLocks noChangeAspect="1" noChangeArrowheads="1"/>
                    </pic:cNvPicPr>
                  </pic:nvPicPr>
                  <pic:blipFill rotWithShape="1">
                    <a:blip r:embed="rId11">
                      <a:extLst>
                        <a:ext uri="{28A0092B-C50C-407E-A947-70E740481C1C}">
                          <a14:useLocalDpi xmlns:a14="http://schemas.microsoft.com/office/drawing/2010/main" val="0"/>
                        </a:ext>
                      </a:extLst>
                    </a:blip>
                    <a:srcRect l="8645" t="17983" r="12543" b="3877"/>
                    <a:stretch/>
                  </pic:blipFill>
                  <pic:spPr bwMode="auto">
                    <a:xfrm>
                      <a:off x="0" y="0"/>
                      <a:ext cx="4681834" cy="1296028"/>
                    </a:xfrm>
                    <a:prstGeom prst="rect">
                      <a:avLst/>
                    </a:prstGeom>
                    <a:noFill/>
                    <a:ln>
                      <a:noFill/>
                    </a:ln>
                    <a:extLst>
                      <a:ext uri="{53640926-AAD7-44D8-BBD7-CCE9431645EC}">
                        <a14:shadowObscured xmlns:a14="http://schemas.microsoft.com/office/drawing/2010/main"/>
                      </a:ext>
                    </a:extLst>
                  </pic:spPr>
                </pic:pic>
              </a:graphicData>
            </a:graphic>
          </wp:inline>
        </w:drawing>
      </w:r>
    </w:p>
    <w:p w14:paraId="2DAB9A7D" w14:textId="3F1E1F63"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xml:space="preserve">I have also added a </w:t>
      </w:r>
      <w:r w:rsidR="00B73049">
        <w:rPr>
          <w:rFonts w:ascii="Arial" w:eastAsia="Times New Roman" w:hAnsi="Arial" w:cs="Arial"/>
          <w:sz w:val="24"/>
          <w:szCs w:val="24"/>
        </w:rPr>
        <w:t xml:space="preserve">calculated </w:t>
      </w:r>
      <w:r w:rsidRPr="003D0E49">
        <w:rPr>
          <w:rFonts w:ascii="Arial" w:eastAsia="Times New Roman" w:hAnsi="Arial" w:cs="Arial"/>
          <w:sz w:val="24"/>
          <w:szCs w:val="24"/>
        </w:rPr>
        <w:t xml:space="preserve">price per </w:t>
      </w:r>
      <w:r w:rsidR="002A13CD">
        <w:rPr>
          <w:rFonts w:ascii="Arial" w:eastAsia="Times New Roman" w:hAnsi="Arial" w:cs="Arial"/>
          <w:sz w:val="24"/>
          <w:szCs w:val="24"/>
        </w:rPr>
        <w:t xml:space="preserve">square </w:t>
      </w:r>
      <w:r w:rsidRPr="003D0E49">
        <w:rPr>
          <w:rFonts w:ascii="Arial" w:eastAsia="Times New Roman" w:hAnsi="Arial" w:cs="Arial"/>
          <w:sz w:val="24"/>
          <w:szCs w:val="24"/>
        </w:rPr>
        <w:t xml:space="preserve">meter </w:t>
      </w:r>
      <w:r w:rsidR="00B73049" w:rsidRPr="003D0E49">
        <w:rPr>
          <w:rFonts w:ascii="Arial" w:eastAsia="Times New Roman" w:hAnsi="Arial" w:cs="Arial"/>
          <w:sz w:val="24"/>
          <w:szCs w:val="24"/>
        </w:rPr>
        <w:t xml:space="preserve">column </w:t>
      </w:r>
      <w:r w:rsidRPr="003D0E49">
        <w:rPr>
          <w:rFonts w:ascii="Arial" w:eastAsia="Times New Roman" w:hAnsi="Arial" w:cs="Arial"/>
          <w:sz w:val="24"/>
          <w:szCs w:val="24"/>
        </w:rPr>
        <w:t>to compare prices across districts:</w:t>
      </w:r>
    </w:p>
    <w:p w14:paraId="2B528142" w14:textId="21415E71"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drawing>
          <wp:inline distT="0" distB="0" distL="0" distR="0" wp14:anchorId="66ECE660" wp14:editId="3B5ECC5A">
            <wp:extent cx="4854575" cy="1231555"/>
            <wp:effectExtent l="0" t="0" r="3175" b="6985"/>
            <wp:docPr id="16" name="Picture 16" descr="Machine generated alternative text:&#10;[186] : &#10;c 186] : &#10;# calculate the price per meter squared &#10;df['Price/m2'] = &#10;(df[ 'Price' 'Size' ] ) . round(2) &#10;df. head() &#10;Unnamed: O &#10;2 &#10;3 &#10;4 &#10;o &#10;2 &#10;3 &#10;4 &#10;Price &#10;28000000.0 &#10;5392000.0 &#10;7891540.0 &#10;5406652.0 &#10;105000000.0 &#10;Rooms &#10;2.0 &#10;1.0 &#10;2.0 &#10;1.0 &#10;2.0 &#10;Size &#10;56.0 &#10;16.0 &#10;63.8 &#10;35.6 &#10;109.9 &#10;Town &#10;Mocca &#10;Mocca &#10;Mocca &#10;Mocca &#10;Mocca &#10;Region &#10;uA0 &#10;uA0 &#10;YOBAO &#10;YOBAO &#10;uA0 &#10;District &#10;p H [IpecHeHcK',1V1 &#10;p-H Sacrv1aHHSM &#10;p-H He.«pac03Ka &#10;p-H He.«pac03Ka &#10;p H TeepcKoV1 &#10;Street &#10;-VI npoe3A &#10;Crapo«p0VH8M nep. &#10;Y&quot;. Jlaap',1HeHK0 &#10;yn. BePToneTWIK03 &#10;2-9 Speac.«aR yn. &#10;House &#10;22c2 &#10;6 &#10;3 &#10;4 &#10;6 &#10;Price/m2 &#10;500000.00 &#10;337000.00 &#10;123691.85 &#10;151872.25 &#10;955414.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186] : &#10;c 186] : &#10;# calculate the price per meter squared &#10;df['Price/m2'] = &#10;(df[ 'Price' 'Size' ] ) . round(2) &#10;df. head() &#10;Unnamed: O &#10;2 &#10;3 &#10;4 &#10;o &#10;2 &#10;3 &#10;4 &#10;Price &#10;28000000.0 &#10;5392000.0 &#10;7891540.0 &#10;5406652.0 &#10;105000000.0 &#10;Rooms &#10;2.0 &#10;1.0 &#10;2.0 &#10;1.0 &#10;2.0 &#10;Size &#10;56.0 &#10;16.0 &#10;63.8 &#10;35.6 &#10;109.9 &#10;Town &#10;Mocca &#10;Mocca &#10;Mocca &#10;Mocca &#10;Mocca &#10;Region &#10;uA0 &#10;uA0 &#10;YOBAO &#10;YOBAO &#10;uA0 &#10;District &#10;p H [IpecHeHcK',1V1 &#10;p-H Sacrv1aHHSM &#10;p-H He.«pac03Ka &#10;p-H He.«pac03Ka &#10;p H TeepcKoV1 &#10;Street &#10;-VI npoe3A &#10;Crapo«p0VH8M nep. &#10;Y&quot;. Jlaap',1HeHK0 &#10;yn. BePToneTWIK03 &#10;2-9 Speac.«aR yn. &#10;House &#10;22c2 &#10;6 &#10;3 &#10;4 &#10;6 &#10;Price/m2 &#10;500000.00 &#10;337000.00 &#10;123691.85 &#10;151872.25 &#10;955414.01 "/>
                    <pic:cNvPicPr>
                      <a:picLocks noChangeAspect="1" noChangeArrowheads="1"/>
                    </pic:cNvPicPr>
                  </pic:nvPicPr>
                  <pic:blipFill rotWithShape="1">
                    <a:blip r:embed="rId12">
                      <a:extLst>
                        <a:ext uri="{28A0092B-C50C-407E-A947-70E740481C1C}">
                          <a14:useLocalDpi xmlns:a14="http://schemas.microsoft.com/office/drawing/2010/main" val="0"/>
                        </a:ext>
                      </a:extLst>
                    </a:blip>
                    <a:srcRect l="18274" t="32087"/>
                    <a:stretch/>
                  </pic:blipFill>
                  <pic:spPr bwMode="auto">
                    <a:xfrm>
                      <a:off x="0" y="0"/>
                      <a:ext cx="4854881" cy="1231633"/>
                    </a:xfrm>
                    <a:prstGeom prst="rect">
                      <a:avLst/>
                    </a:prstGeom>
                    <a:noFill/>
                    <a:ln>
                      <a:noFill/>
                    </a:ln>
                    <a:extLst>
                      <a:ext uri="{53640926-AAD7-44D8-BBD7-CCE9431645EC}">
                        <a14:shadowObscured xmlns:a14="http://schemas.microsoft.com/office/drawing/2010/main"/>
                      </a:ext>
                    </a:extLst>
                  </pic:spPr>
                </pic:pic>
              </a:graphicData>
            </a:graphic>
          </wp:inline>
        </w:drawing>
      </w:r>
    </w:p>
    <w:p w14:paraId="17357E45"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lastRenderedPageBreak/>
        <w:t xml:space="preserve">After removing all outliers, which you can see on the plot below, we got a final data set of 1178 flats. </w:t>
      </w:r>
    </w:p>
    <w:p w14:paraId="7A39E6DE" w14:textId="67F09680"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drawing>
          <wp:inline distT="0" distB="0" distL="0" distR="0" wp14:anchorId="294EEF0E" wp14:editId="5C13354C">
            <wp:extent cx="4781550" cy="4356100"/>
            <wp:effectExtent l="0" t="0" r="0" b="6350"/>
            <wp:docPr id="15" name="Picture 15" descr="Machine generated alternative text:&#10;&lt; seaborn .axisgrid. JointGrid at ax7f671abaeIda&gt; &#10;25 &#10;50 &#10;75 &#10;100 &#10;125 &#10;150 &#10;175 &#10;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lt; seaborn .axisgrid. JointGrid at ax7f671abaeIda&gt; &#10;25 &#10;50 &#10;75 &#10;100 &#10;125 &#10;150 &#10;175 &#10;20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1550" cy="4356100"/>
                    </a:xfrm>
                    <a:prstGeom prst="rect">
                      <a:avLst/>
                    </a:prstGeom>
                    <a:noFill/>
                    <a:ln>
                      <a:noFill/>
                    </a:ln>
                  </pic:spPr>
                </pic:pic>
              </a:graphicData>
            </a:graphic>
          </wp:inline>
        </w:drawing>
      </w:r>
    </w:p>
    <w:p w14:paraId="1A5ACFA2"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28DC2C6E" w14:textId="5333D7DA" w:rsidR="006109E4" w:rsidRPr="003D0E49" w:rsidRDefault="006109E4" w:rsidP="006109E4">
      <w:pPr>
        <w:spacing w:after="0" w:line="240" w:lineRule="auto"/>
        <w:ind w:left="363"/>
        <w:rPr>
          <w:rFonts w:ascii="Arial" w:eastAsia="Times New Roman" w:hAnsi="Arial" w:cs="Arial"/>
          <w:sz w:val="24"/>
          <w:szCs w:val="24"/>
        </w:rPr>
      </w:pPr>
    </w:p>
    <w:p w14:paraId="774803D8" w14:textId="40A89B45"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20C878E5" w14:textId="6131D24E"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xml:space="preserve">From the boxplot below you can see how the price per </w:t>
      </w:r>
      <w:r w:rsidR="00B73049" w:rsidRPr="003D0E49">
        <w:rPr>
          <w:rFonts w:ascii="Arial" w:eastAsia="Times New Roman" w:hAnsi="Arial" w:cs="Arial"/>
          <w:sz w:val="24"/>
          <w:szCs w:val="24"/>
        </w:rPr>
        <w:t xml:space="preserve">square </w:t>
      </w:r>
      <w:r w:rsidRPr="003D0E49">
        <w:rPr>
          <w:rFonts w:ascii="Arial" w:eastAsia="Times New Roman" w:hAnsi="Arial" w:cs="Arial"/>
          <w:sz w:val="24"/>
          <w:szCs w:val="24"/>
        </w:rPr>
        <w:t xml:space="preserve">meter is distributed among Moscow regions. The first one is </w:t>
      </w:r>
      <w:r w:rsidR="00AA7C17">
        <w:rPr>
          <w:rFonts w:ascii="Arial" w:eastAsia="Times New Roman" w:hAnsi="Arial" w:cs="Arial"/>
          <w:sz w:val="24"/>
          <w:szCs w:val="24"/>
        </w:rPr>
        <w:t>the</w:t>
      </w:r>
      <w:r w:rsidRPr="003D0E49">
        <w:rPr>
          <w:rFonts w:ascii="Arial" w:eastAsia="Times New Roman" w:hAnsi="Arial" w:cs="Arial"/>
          <w:sz w:val="24"/>
          <w:szCs w:val="24"/>
        </w:rPr>
        <w:t xml:space="preserve"> central part of Moscow. Troytsky region </w:t>
      </w:r>
      <w:r w:rsidR="00AA7C17" w:rsidRPr="003D0E49">
        <w:rPr>
          <w:rFonts w:ascii="Arial" w:eastAsia="Times New Roman" w:hAnsi="Arial" w:cs="Arial"/>
          <w:sz w:val="24"/>
          <w:szCs w:val="24"/>
        </w:rPr>
        <w:t xml:space="preserve">has the lowest price per square meter </w:t>
      </w:r>
      <w:r w:rsidR="00AA7C17">
        <w:rPr>
          <w:rFonts w:ascii="Arial" w:eastAsia="Times New Roman" w:hAnsi="Arial" w:cs="Arial"/>
          <w:sz w:val="24"/>
          <w:szCs w:val="24"/>
        </w:rPr>
        <w:t>- it</w:t>
      </w:r>
      <w:r w:rsidR="00AA7C17" w:rsidRPr="003D0E49">
        <w:rPr>
          <w:rFonts w:ascii="Arial" w:eastAsia="Times New Roman" w:hAnsi="Arial" w:cs="Arial"/>
          <w:sz w:val="24"/>
          <w:szCs w:val="24"/>
        </w:rPr>
        <w:t xml:space="preserve"> </w:t>
      </w:r>
      <w:r w:rsidRPr="003D0E49">
        <w:rPr>
          <w:rFonts w:ascii="Arial" w:eastAsia="Times New Roman" w:hAnsi="Arial" w:cs="Arial"/>
          <w:sz w:val="24"/>
          <w:szCs w:val="24"/>
        </w:rPr>
        <w:t xml:space="preserve">is a part of 'New Moscow' and was united to Moscow </w:t>
      </w:r>
      <w:r w:rsidR="00AA7C17">
        <w:rPr>
          <w:rFonts w:ascii="Arial" w:eastAsia="Times New Roman" w:hAnsi="Arial" w:cs="Arial"/>
          <w:sz w:val="24"/>
          <w:szCs w:val="24"/>
        </w:rPr>
        <w:t>only a couple of years ago</w:t>
      </w:r>
      <w:r w:rsidRPr="003D0E49">
        <w:rPr>
          <w:rFonts w:ascii="Arial" w:eastAsia="Times New Roman" w:hAnsi="Arial" w:cs="Arial"/>
          <w:sz w:val="24"/>
          <w:szCs w:val="24"/>
        </w:rPr>
        <w:t>.</w:t>
      </w:r>
    </w:p>
    <w:p w14:paraId="45D2B3BF" w14:textId="4ADDBB54"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lastRenderedPageBreak/>
        <w:drawing>
          <wp:inline distT="0" distB="0" distL="0" distR="0" wp14:anchorId="764F750F" wp14:editId="592A67D2">
            <wp:extent cx="5940425" cy="4094480"/>
            <wp:effectExtent l="0" t="0" r="3175" b="1270"/>
            <wp:docPr id="11" name="Picture 11" descr="Machine generated alternative text:&#10;600000 &#10;500000 &#10;E 400000 &#10;300000 &#10;200000 &#10;100000 &#10;Reg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600000 &#10;500000 &#10;E 400000 &#10;300000 &#10;200000 &#10;100000 &#10;Region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4094480"/>
                    </a:xfrm>
                    <a:prstGeom prst="rect">
                      <a:avLst/>
                    </a:prstGeom>
                    <a:noFill/>
                    <a:ln>
                      <a:noFill/>
                    </a:ln>
                  </pic:spPr>
                </pic:pic>
              </a:graphicData>
            </a:graphic>
          </wp:inline>
        </w:drawing>
      </w:r>
    </w:p>
    <w:p w14:paraId="3F4675F6"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0D283477" w14:textId="4F5DD9A5"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Using the Yandex API I found the coordinates for each flat and each district of the flats from the analyz</w:t>
      </w:r>
      <w:r w:rsidR="00AA7C17">
        <w:rPr>
          <w:rFonts w:ascii="Arial" w:eastAsia="Times New Roman" w:hAnsi="Arial" w:cs="Arial"/>
          <w:sz w:val="24"/>
          <w:szCs w:val="24"/>
        </w:rPr>
        <w:t>ed</w:t>
      </w:r>
      <w:r w:rsidRPr="003D0E49">
        <w:rPr>
          <w:rFonts w:ascii="Arial" w:eastAsia="Times New Roman" w:hAnsi="Arial" w:cs="Arial"/>
          <w:sz w:val="24"/>
          <w:szCs w:val="24"/>
        </w:rPr>
        <w:t xml:space="preserve"> dataset</w:t>
      </w:r>
      <w:r w:rsidR="00424871" w:rsidRPr="003D0E49">
        <w:rPr>
          <w:rFonts w:ascii="Arial" w:eastAsia="Times New Roman" w:hAnsi="Arial" w:cs="Arial"/>
          <w:sz w:val="24"/>
          <w:szCs w:val="24"/>
        </w:rPr>
        <w:t>:</w:t>
      </w:r>
    </w:p>
    <w:p w14:paraId="5A716164" w14:textId="7725D8C3"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drawing>
          <wp:inline distT="0" distB="0" distL="0" distR="0" wp14:anchorId="614AC60B" wp14:editId="1E441E65">
            <wp:extent cx="5391243" cy="1856105"/>
            <wp:effectExtent l="0" t="0" r="0" b="0"/>
            <wp:docPr id="10" name="Picture 10" descr="Machine generated alternative text:&#10;# Lets create a dataframe &#10;with flats data and their district coordinates to find al [ venues nearby &#10;1.0 &#10;1.0 &#10;1.0 &#10;1.0 &#10;full data = pd . right—distr coordinates, how: ' left ' , &#10;left on: 'District' , &#10;right on: ' District' ) &#10;full data.head() &#10;Unnamed: &#10;Price &#10;o &#10;28000000.0 &#10;5392000.0 &#10;3 &#10;5406652.0 &#10;5 &#10;5656010.0 &#10;6 &#10;5743766.0 &#10;Rooms &#10;2.0 &#10;Size &#10;56.0 &#10;16.0 &#10;35.6 &#10;38.5 &#10;39.1 &#10;Town &#10;Mocca &#10;Mocca &#10;Mocca &#10;Mocca &#10;Mocca &#10;Region &#10;QAO &#10;QAO &#10;F08A0 &#10;F08A0 &#10;F08A0 &#10;District &#10;n pecHeHcK'•u7 &#10;SacMaHHS117 &#10;HeKpacoaKa &#10;HeKpacoaKa &#10;HeKpacoaKa &#10;Street &#10;KpacHoraapae17cK'•u7 &#10;npoe3A &#10;CrapoK/p0UHb117 &#10;nep. &#10;yn. aepToneT'4L4K0B &#10;Flasp'4HeHK0 &#10;yn. aepToneT'4L4K0B &#10;House &#10;22c2 &#10;6 &#10;4 &#10;5 &#10;13 &#10;Price/m2 &#10;500000.00 &#10;337000.00 &#10;151872.25 &#10;146909.35 &#10;146899.39 &#10;Address &#10;Mocca 1-'7 &#10;KpacHoraapae17cK'•u7 &#10;npoe3A 22c2 &#10;Mocca &#10;CTap0K'1p0LlHS117 &#10;nep. 6 &#10;MocKBa yn. &#10;BepToneTLMKoa 4 &#10;MocKBa yn. &#10;J7aapMHeHK0 5 &#10;MocKBa yn. &#10;BepToneTLMKoa 13 &#10;Latitude &#10;55.763432 &#10;55.766567 &#10;55.683793 &#10;55.683793 &#10;55.683793 &#10;Longitude &#10;37.562389 &#10;37.671229 &#10;37.928704 &#10;37.928704 &#10;37.92870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 Lets create a dataframe &#10;with flats data and their district coordinates to find al [ venues nearby &#10;1.0 &#10;1.0 &#10;1.0 &#10;1.0 &#10;full data = pd . right—distr coordinates, how: ' left ' , &#10;left on: 'District' , &#10;right on: ' District' ) &#10;full data.head() &#10;Unnamed: &#10;Price &#10;o &#10;28000000.0 &#10;5392000.0 &#10;3 &#10;5406652.0 &#10;5 &#10;5656010.0 &#10;6 &#10;5743766.0 &#10;Rooms &#10;2.0 &#10;Size &#10;56.0 &#10;16.0 &#10;35.6 &#10;38.5 &#10;39.1 &#10;Town &#10;Mocca &#10;Mocca &#10;Mocca &#10;Mocca &#10;Mocca &#10;Region &#10;QAO &#10;QAO &#10;F08A0 &#10;F08A0 &#10;F08A0 &#10;District &#10;n pecHeHcK'•u7 &#10;SacMaHHS117 &#10;HeKpacoaKa &#10;HeKpacoaKa &#10;HeKpacoaKa &#10;Street &#10;KpacHoraapae17cK'•u7 &#10;npoe3A &#10;CrapoK/p0UHb117 &#10;nep. &#10;yn. aepToneT'4L4K0B &#10;Flasp'4HeHK0 &#10;yn. aepToneT'4L4K0B &#10;House &#10;22c2 &#10;6 &#10;4 &#10;5 &#10;13 &#10;Price/m2 &#10;500000.00 &#10;337000.00 &#10;151872.25 &#10;146909.35 &#10;146899.39 &#10;Address &#10;Mocca 1-'7 &#10;KpacHoraapae17cK'•u7 &#10;npoe3A 22c2 &#10;Mocca &#10;CTap0K'1p0LlHS117 &#10;nep. 6 &#10;MocKBa yn. &#10;BepToneTLMKoa 4 &#10;MocKBa yn. &#10;J7aapMHeHK0 5 &#10;MocKBa yn. &#10;BepToneTLMKoa 13 &#10;Latitude &#10;55.763432 &#10;55.766567 &#10;55.683793 &#10;55.683793 &#10;55.683793 &#10;Longitude &#10;37.562389 &#10;37.671229 &#10;37.928704 &#10;37.928704 &#10;37.928704 "/>
                    <pic:cNvPicPr>
                      <a:picLocks noChangeAspect="1" noChangeArrowheads="1"/>
                    </pic:cNvPicPr>
                  </pic:nvPicPr>
                  <pic:blipFill rotWithShape="1">
                    <a:blip r:embed="rId15">
                      <a:extLst>
                        <a:ext uri="{28A0092B-C50C-407E-A947-70E740481C1C}">
                          <a14:useLocalDpi xmlns:a14="http://schemas.microsoft.com/office/drawing/2010/main" val="0"/>
                        </a:ext>
                      </a:extLst>
                    </a:blip>
                    <a:srcRect l="9221" t="20181"/>
                    <a:stretch/>
                  </pic:blipFill>
                  <pic:spPr bwMode="auto">
                    <a:xfrm>
                      <a:off x="0" y="0"/>
                      <a:ext cx="5392623" cy="1856580"/>
                    </a:xfrm>
                    <a:prstGeom prst="rect">
                      <a:avLst/>
                    </a:prstGeom>
                    <a:noFill/>
                    <a:ln>
                      <a:noFill/>
                    </a:ln>
                    <a:extLst>
                      <a:ext uri="{53640926-AAD7-44D8-BBD7-CCE9431645EC}">
                        <a14:shadowObscured xmlns:a14="http://schemas.microsoft.com/office/drawing/2010/main"/>
                      </a:ext>
                    </a:extLst>
                  </pic:spPr>
                </pic:pic>
              </a:graphicData>
            </a:graphic>
          </wp:inline>
        </w:drawing>
      </w:r>
    </w:p>
    <w:p w14:paraId="4AB220F4"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2EA71280"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xml:space="preserve">We can use the </w:t>
      </w:r>
      <w:proofErr w:type="spellStart"/>
      <w:r w:rsidRPr="003D0E49">
        <w:rPr>
          <w:rFonts w:ascii="Arial" w:eastAsia="Times New Roman" w:hAnsi="Arial" w:cs="Arial"/>
          <w:sz w:val="24"/>
          <w:szCs w:val="24"/>
        </w:rPr>
        <w:t>Follium</w:t>
      </w:r>
      <w:proofErr w:type="spellEnd"/>
      <w:r w:rsidRPr="003D0E49">
        <w:rPr>
          <w:rFonts w:ascii="Arial" w:eastAsia="Times New Roman" w:hAnsi="Arial" w:cs="Arial"/>
          <w:sz w:val="24"/>
          <w:szCs w:val="24"/>
        </w:rPr>
        <w:t xml:space="preserve"> Map to see the flats from the final dataset on the Moscow map:</w:t>
      </w:r>
    </w:p>
    <w:p w14:paraId="5A7D7484" w14:textId="7497286D"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lastRenderedPageBreak/>
        <w:drawing>
          <wp:inline distT="0" distB="0" distL="0" distR="0" wp14:anchorId="0C9C8F1B" wp14:editId="52E6A00E">
            <wp:extent cx="5940425" cy="2853055"/>
            <wp:effectExtent l="0" t="0" r="3175" b="4445"/>
            <wp:docPr id="9" name="Picture 9" descr="Machine generated alternative text:&#10;Cegepo &#10;86 &#10;KpacH0roÅcK &#10;aaHOBCxoe &#10;000 &#10;0000 &#10;Cege &#10;&amp; 0 0 0 MOCKB &#10;napK «nöCUHb'ü &#10;ocmpog» &#10;BotToq»ösai &#10;801004 &amp; &#10;*000 0 &#10;0 0 00 &#10;floc - &#10;OAh1Hg BO &#10;00 0 0 &#10;3ape&quot;be &#10;48, .49 &#10;P eyroe &#10;flh06e &#10;KorenbHv•'x &#10;Sanaumxa &#10;Tovønn &#10;Man &#10;nec*0i rop0AOK• &#10;n H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Cegepo &#10;86 &#10;KpacH0roÅcK &#10;aaHOBCxoe &#10;000 &#10;0000 &#10;Cege &#10;&amp; 0 0 0 MOCKB &#10;napK «nöCUHb'ü &#10;ocmpog» &#10;BotToq»ösai &#10;801004 &amp; &#10;*000 0 &#10;0 0 00 &#10;floc - &#10;OAh1Hg BO &#10;00 0 0 &#10;3ape&quot;be &#10;48, .49 &#10;P eyroe &#10;flh06e &#10;KorenbHv•'x &#10;Sanaumxa &#10;Tovønn &#10;Man &#10;nec*0i rop0AOK• &#10;n Hag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2853055"/>
                    </a:xfrm>
                    <a:prstGeom prst="rect">
                      <a:avLst/>
                    </a:prstGeom>
                    <a:noFill/>
                    <a:ln>
                      <a:noFill/>
                    </a:ln>
                  </pic:spPr>
                </pic:pic>
              </a:graphicData>
            </a:graphic>
          </wp:inline>
        </w:drawing>
      </w:r>
    </w:p>
    <w:p w14:paraId="19EBD8C0"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07E70DB4" w14:textId="5E73760B"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Using the Choropleth Map we can also see the average price per</w:t>
      </w:r>
      <w:r w:rsidR="00AA7C17" w:rsidRPr="00AA7C17">
        <w:rPr>
          <w:rFonts w:ascii="Arial" w:eastAsia="Times New Roman" w:hAnsi="Arial" w:cs="Arial"/>
          <w:sz w:val="24"/>
          <w:szCs w:val="24"/>
        </w:rPr>
        <w:t xml:space="preserve"> </w:t>
      </w:r>
      <w:r w:rsidR="00AA7C17" w:rsidRPr="003D0E49">
        <w:rPr>
          <w:rFonts w:ascii="Arial" w:eastAsia="Times New Roman" w:hAnsi="Arial" w:cs="Arial"/>
          <w:sz w:val="24"/>
          <w:szCs w:val="24"/>
        </w:rPr>
        <w:t>square</w:t>
      </w:r>
      <w:r w:rsidRPr="003D0E49">
        <w:rPr>
          <w:rFonts w:ascii="Arial" w:eastAsia="Times New Roman" w:hAnsi="Arial" w:cs="Arial"/>
          <w:sz w:val="24"/>
          <w:szCs w:val="24"/>
        </w:rPr>
        <w:t xml:space="preserve"> meter for each district</w:t>
      </w:r>
      <w:r w:rsidR="00F86449" w:rsidRPr="003D0E49">
        <w:rPr>
          <w:rFonts w:ascii="Arial" w:eastAsia="Times New Roman" w:hAnsi="Arial" w:cs="Arial"/>
          <w:sz w:val="24"/>
          <w:szCs w:val="24"/>
        </w:rPr>
        <w:t xml:space="preserve">. </w:t>
      </w:r>
    </w:p>
    <w:p w14:paraId="46055E99" w14:textId="57D14B61"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drawing>
          <wp:inline distT="0" distB="0" distL="0" distR="0" wp14:anchorId="6D2AC2FE" wp14:editId="08058BCF">
            <wp:extent cx="5940425" cy="2868930"/>
            <wp:effectExtent l="0" t="0" r="3175" b="7620"/>
            <wp:docPr id="8" name="Picture 8" descr="Machine generated alternative text:&#10;-126,372 364,142 &#10;443,399 &#10;Average price/m2 for each district in Moscow &#10;522,655 &#10;601,g &#10;n06HA &#10;4 &#10;Aonrpn &#10;XVIMK &#10;ny &#10;qepKM3080 &#10;&quot;cypa &#10;Womdwxa &#10;A HAP e &#10;AeaoacK &#10;&quot;a-a HTeeaxa &#10;MblTL,l &#10;pon &#10;e &#10;HaUufHa,1bA8/ür &#10;PX uf/OcåH&quot;ö &#10;cmpoa» &#10;KOBO &#10;4 &#10;KpacH0 &#10;OAHHgoao &#10;4 &#10;pc &#10;6a6aLIJMxa &#10;eopodcgoü &#10;nocuno, &#10;nempoocyuü &#10;CaepanaBcK/h &#10;Mot-iM &#10;Crapasi Kynaaya &#10;Pauedcxu,l.i &#10;XYKOBC &#10;HCKoe &#10;HorrlHCK &#10;3neKTpoCTans &#10;gonnocxaro &#10;o,1bLLne &#10;BhSéMbI &#10;XpaCH03HaveH &#10;-Cenpr'•1H0 &#10;06ep &#10;b'Txap&quot;H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126,372 364,142 &#10;443,399 &#10;Average price/m2 for each district in Moscow &#10;522,655 &#10;601,g &#10;n06HA &#10;4 &#10;Aonrpn &#10;XVIMK &#10;ny &#10;qepKM3080 &#10;&quot;cypa &#10;Womdwxa &#10;A HAP e &#10;AeaoacK &#10;&quot;a-a HTeeaxa &#10;MblTL,l &#10;pon &#10;e &#10;HaUufHa,1bA8/ür &#10;PX uf/OcåH&quot;ö &#10;cmpoa» &#10;KOBO &#10;4 &#10;KpacH0 &#10;OAHHgoao &#10;4 &#10;pc &#10;6a6aLIJMxa &#10;eopodcgoü &#10;nocuno, &#10;nempoocyuü &#10;CaepanaBcK/h &#10;Mot-iM &#10;Crapasi Kynaaya &#10;Pauedcxu,l.i &#10;XYKOBC &#10;HCKoe &#10;HorrlHCK &#10;3neKTpoCTans &#10;gonnocxaro &#10;o,1bLLne &#10;BhSéMbI &#10;XpaCH03HaveH &#10;-Cenpr'•1H0 &#10;06ep &#10;b'Txap&quot;H0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2868930"/>
                    </a:xfrm>
                    <a:prstGeom prst="rect">
                      <a:avLst/>
                    </a:prstGeom>
                    <a:noFill/>
                    <a:ln>
                      <a:noFill/>
                    </a:ln>
                  </pic:spPr>
                </pic:pic>
              </a:graphicData>
            </a:graphic>
          </wp:inline>
        </w:drawing>
      </w:r>
    </w:p>
    <w:p w14:paraId="570AF3DD"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5A3A4EC8" w14:textId="0E845B71"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Having the district coordinates</w:t>
      </w:r>
      <w:r w:rsidR="00AA7C17">
        <w:rPr>
          <w:rFonts w:ascii="Arial" w:eastAsia="Times New Roman" w:hAnsi="Arial" w:cs="Arial"/>
          <w:sz w:val="24"/>
          <w:szCs w:val="24"/>
        </w:rPr>
        <w:t>,</w:t>
      </w:r>
      <w:r w:rsidRPr="003D0E49">
        <w:rPr>
          <w:rFonts w:ascii="Arial" w:eastAsia="Times New Roman" w:hAnsi="Arial" w:cs="Arial"/>
          <w:sz w:val="24"/>
          <w:szCs w:val="24"/>
        </w:rPr>
        <w:t xml:space="preserve"> we can find most popular venues for each district using the Foursquare API:</w:t>
      </w:r>
    </w:p>
    <w:p w14:paraId="09ED4545"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6E873025"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534EF19A" w14:textId="22880354"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lastRenderedPageBreak/>
        <w:drawing>
          <wp:inline distT="0" distB="0" distL="0" distR="0" wp14:anchorId="1C876F5B" wp14:editId="27CD885E">
            <wp:extent cx="5646913" cy="2490470"/>
            <wp:effectExtent l="0" t="0" r="0" b="5080"/>
            <wp:docPr id="7" name="Picture 7" descr="Machine generated alternative text:&#10;district venues sorted &#10;O &#10;2 &#10;3 &#10;4 &#10;121 &#10;122 &#10;123 &#10;Neighborhood &#10;AGAeM &#10;Anry$seBcKv.'7 &#10;Ap6eT &#10;A3ponopT &#10;SacMeHHEl'7 &#10;FOXHoe Tyu_lhH0 &#10;FOXHonopT03El'7 &#10;1st Most &#10;Common &#10;Venue &#10;Park &#10;Park &#10;Coffee Shop &#10;Café &#10;Coffee Shop &#10;Park &#10;Coffee Shop &#10;Park &#10;2nd Most &#10;Common &#10;Venue &#10;Health Food &#10;Sto re &#10;Health Food &#10;Sto re &#10;Hotel &#10;Grocery Store &#10;Hotel &#10;Gym / Fitness &#10;Center &#10;Gym / Fitness &#10;Center &#10;Hotel &#10;3rd Most &#10;Common &#10;Venue &#10;Gym / Fitness &#10;Center &#10;Gym / Fitness &#10;Center &#10;Park &#10;Coffee Shop &#10;Yoga Studio &#10;Restaurant &#10;Arcade &#10;Coffee Shop &#10;4th Most &#10;Common &#10;Venue &#10;Coffee Shop &#10;Supermarket &#10;Yoga Studio &#10;Restaurant &#10;Garden &#10;Coffee Shop &#10;Martial Arts &#10;Dojo &#10;Yoga Studio &#10;5th Most &#10;Common &#10;Venue &#10;Scenic &#10;Loo kout &#10;Auto &#10;Workshop &#10;Plaza &#10;Gourmet Shop &#10;Bar &#10;Surf Spot &#10;Bar &#10;Theater &#10;6th Most &#10;Common &#10;Venue &#10;Wine Shop &#10;Restaurant &#10;Concert Hell &#10;Shopping Mall &#10;Park &#10;Cosmetics &#10;Shop &#10;Convenience &#10;Sto re &#10;Pizza Place &#10;7th Most &#10;Common &#10;Venue &#10;Outdoor Gym &#10;Clothing Store &#10;Road &#10;Bakery &#10;Art Gallery &#10;Concert Hell &#10;Nightclub &#10;Scenic &#10;Loo kout &#10;8th Most &#10;Common &#10;Venue &#10;Trail &#10;Dance Studio &#10;Bookstore &#10;Dessert Shop &#10;Plaza &#10;Pet Sto re &#10;Auto &#10;Workshop &#10;Concert Hell &#10;9th Most &#10;Common &#10;Venue &#10;Soccer Field &#10;Coffee Shop &#10;Russian &#10;Restaurant &#10;Supermarket &#10;Gym / Fitness &#10;Center &#10;Health &#10;Health &#10;Food &#10;Sto re &#10;Food &#10;Sto re &#10;Bar &#10;10th Most &#10;Common &#10;Venue &#10;Arcade &#10;Yoga Studio &#10;Boutique &#10;Modern &#10;European &#10;Restaurant &#10;Pizza Place &#10;Sports Bar &#10;Music Venue &#10;Gar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district venues sorted &#10;O &#10;2 &#10;3 &#10;4 &#10;121 &#10;122 &#10;123 &#10;Neighborhood &#10;AGAeM &#10;Anry$seBcKv.'7 &#10;Ap6eT &#10;A3ponopT &#10;SacMeHHEl'7 &#10;FOXHoe Tyu_lhH0 &#10;FOXHonopT03El'7 &#10;1st Most &#10;Common &#10;Venue &#10;Park &#10;Park &#10;Coffee Shop &#10;Café &#10;Coffee Shop &#10;Park &#10;Coffee Shop &#10;Park &#10;2nd Most &#10;Common &#10;Venue &#10;Health Food &#10;Sto re &#10;Health Food &#10;Sto re &#10;Hotel &#10;Grocery Store &#10;Hotel &#10;Gym / Fitness &#10;Center &#10;Gym / Fitness &#10;Center &#10;Hotel &#10;3rd Most &#10;Common &#10;Venue &#10;Gym / Fitness &#10;Center &#10;Gym / Fitness &#10;Center &#10;Park &#10;Coffee Shop &#10;Yoga Studio &#10;Restaurant &#10;Arcade &#10;Coffee Shop &#10;4th Most &#10;Common &#10;Venue &#10;Coffee Shop &#10;Supermarket &#10;Yoga Studio &#10;Restaurant &#10;Garden &#10;Coffee Shop &#10;Martial Arts &#10;Dojo &#10;Yoga Studio &#10;5th Most &#10;Common &#10;Venue &#10;Scenic &#10;Loo kout &#10;Auto &#10;Workshop &#10;Plaza &#10;Gourmet Shop &#10;Bar &#10;Surf Spot &#10;Bar &#10;Theater &#10;6th Most &#10;Common &#10;Venue &#10;Wine Shop &#10;Restaurant &#10;Concert Hell &#10;Shopping Mall &#10;Park &#10;Cosmetics &#10;Shop &#10;Convenience &#10;Sto re &#10;Pizza Place &#10;7th Most &#10;Common &#10;Venue &#10;Outdoor Gym &#10;Clothing Store &#10;Road &#10;Bakery &#10;Art Gallery &#10;Concert Hell &#10;Nightclub &#10;Scenic &#10;Loo kout &#10;8th Most &#10;Common &#10;Venue &#10;Trail &#10;Dance Studio &#10;Bookstore &#10;Dessert Shop &#10;Plaza &#10;Pet Sto re &#10;Auto &#10;Workshop &#10;Concert Hell &#10;9th Most &#10;Common &#10;Venue &#10;Soccer Field &#10;Coffee Shop &#10;Russian &#10;Restaurant &#10;Supermarket &#10;Gym / Fitness &#10;Center &#10;Health &#10;Health &#10;Food &#10;Sto re &#10;Food &#10;Sto re &#10;Bar &#10;10th Most &#10;Common &#10;Venue &#10;Arcade &#10;Yoga Studio &#10;Boutique &#10;Modern &#10;European &#10;Restaurant &#10;Pizza Place &#10;Sports Bar &#10;Music Venue &#10;Garden "/>
                    <pic:cNvPicPr>
                      <a:picLocks noChangeAspect="1" noChangeArrowheads="1"/>
                    </pic:cNvPicPr>
                  </pic:nvPicPr>
                  <pic:blipFill rotWithShape="1">
                    <a:blip r:embed="rId18">
                      <a:extLst>
                        <a:ext uri="{28A0092B-C50C-407E-A947-70E740481C1C}">
                          <a14:useLocalDpi xmlns:a14="http://schemas.microsoft.com/office/drawing/2010/main" val="0"/>
                        </a:ext>
                      </a:extLst>
                    </a:blip>
                    <a:srcRect l="4939" t="6772"/>
                    <a:stretch/>
                  </pic:blipFill>
                  <pic:spPr bwMode="auto">
                    <a:xfrm>
                      <a:off x="0" y="0"/>
                      <a:ext cx="5647029" cy="2490521"/>
                    </a:xfrm>
                    <a:prstGeom prst="rect">
                      <a:avLst/>
                    </a:prstGeom>
                    <a:noFill/>
                    <a:ln>
                      <a:noFill/>
                    </a:ln>
                    <a:extLst>
                      <a:ext uri="{53640926-AAD7-44D8-BBD7-CCE9431645EC}">
                        <a14:shadowObscured xmlns:a14="http://schemas.microsoft.com/office/drawing/2010/main"/>
                      </a:ext>
                    </a:extLst>
                  </pic:spPr>
                </pic:pic>
              </a:graphicData>
            </a:graphic>
          </wp:inline>
        </w:drawing>
      </w:r>
    </w:p>
    <w:p w14:paraId="16978C05"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4EE364F2" w14:textId="6B3DB1D4"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xml:space="preserve">Finally, with all the </w:t>
      </w:r>
      <w:r w:rsidR="00AA7C17" w:rsidRPr="003D0E49">
        <w:rPr>
          <w:rFonts w:ascii="Arial" w:eastAsia="Times New Roman" w:hAnsi="Arial" w:cs="Arial"/>
          <w:sz w:val="24"/>
          <w:szCs w:val="24"/>
        </w:rPr>
        <w:t xml:space="preserve">collected </w:t>
      </w:r>
      <w:r w:rsidRPr="003D0E49">
        <w:rPr>
          <w:rFonts w:ascii="Arial" w:eastAsia="Times New Roman" w:hAnsi="Arial" w:cs="Arial"/>
          <w:sz w:val="24"/>
          <w:szCs w:val="24"/>
        </w:rPr>
        <w:t>data we can run k-means clustering to cluster the districts.</w:t>
      </w:r>
      <w:r w:rsidR="005A6AAA">
        <w:rPr>
          <w:rFonts w:ascii="Arial" w:eastAsia="Times New Roman" w:hAnsi="Arial" w:cs="Arial"/>
          <w:sz w:val="24"/>
          <w:szCs w:val="24"/>
        </w:rPr>
        <w:t xml:space="preserve"> </w:t>
      </w:r>
      <w:r w:rsidR="00AA7C17">
        <w:rPr>
          <w:rFonts w:ascii="Arial" w:eastAsia="Times New Roman" w:hAnsi="Arial" w:cs="Arial"/>
          <w:sz w:val="24"/>
          <w:szCs w:val="24"/>
        </w:rPr>
        <w:t xml:space="preserve">There were </w:t>
      </w:r>
      <w:r w:rsidRPr="003D0E49">
        <w:rPr>
          <w:rFonts w:ascii="Arial" w:eastAsia="Times New Roman" w:hAnsi="Arial" w:cs="Arial"/>
          <w:sz w:val="24"/>
          <w:szCs w:val="24"/>
        </w:rPr>
        <w:t>11 clusters generated</w:t>
      </w:r>
      <w:r w:rsidR="00AA7C17">
        <w:rPr>
          <w:rFonts w:ascii="Arial" w:eastAsia="Times New Roman" w:hAnsi="Arial" w:cs="Arial"/>
          <w:sz w:val="24"/>
          <w:szCs w:val="24"/>
        </w:rPr>
        <w:t>, as</w:t>
      </w:r>
      <w:r w:rsidRPr="003D0E49">
        <w:rPr>
          <w:rFonts w:ascii="Arial" w:eastAsia="Times New Roman" w:hAnsi="Arial" w:cs="Arial"/>
          <w:sz w:val="24"/>
          <w:szCs w:val="24"/>
        </w:rPr>
        <w:t xml:space="preserve"> </w:t>
      </w:r>
      <w:r w:rsidR="005A6AAA">
        <w:rPr>
          <w:rFonts w:ascii="Arial" w:eastAsia="Times New Roman" w:hAnsi="Arial" w:cs="Arial"/>
          <w:sz w:val="24"/>
          <w:szCs w:val="24"/>
        </w:rPr>
        <w:t>i</w:t>
      </w:r>
      <w:r w:rsidR="00AA7C17" w:rsidRPr="003D0E49">
        <w:rPr>
          <w:rFonts w:ascii="Arial" w:eastAsia="Times New Roman" w:hAnsi="Arial" w:cs="Arial"/>
          <w:sz w:val="24"/>
          <w:szCs w:val="24"/>
        </w:rPr>
        <w:t xml:space="preserve">t appears </w:t>
      </w:r>
      <w:r w:rsidR="00AA7C17">
        <w:rPr>
          <w:rFonts w:ascii="Arial" w:eastAsia="Times New Roman" w:hAnsi="Arial" w:cs="Arial"/>
          <w:sz w:val="24"/>
          <w:szCs w:val="24"/>
        </w:rPr>
        <w:t>to be the</w:t>
      </w:r>
      <w:r w:rsidR="00AA7C17" w:rsidRPr="003D0E49">
        <w:rPr>
          <w:rFonts w:ascii="Arial" w:eastAsia="Times New Roman" w:hAnsi="Arial" w:cs="Arial"/>
          <w:sz w:val="24"/>
          <w:szCs w:val="24"/>
        </w:rPr>
        <w:t xml:space="preserve"> best k </w:t>
      </w:r>
      <w:r w:rsidR="00AA7C17">
        <w:rPr>
          <w:rFonts w:ascii="Arial" w:eastAsia="Times New Roman" w:hAnsi="Arial" w:cs="Arial"/>
          <w:sz w:val="24"/>
          <w:szCs w:val="24"/>
        </w:rPr>
        <w:t xml:space="preserve">value </w:t>
      </w:r>
      <w:r w:rsidR="00AA7C17" w:rsidRPr="003D0E49">
        <w:rPr>
          <w:rFonts w:ascii="Arial" w:eastAsia="Times New Roman" w:hAnsi="Arial" w:cs="Arial"/>
          <w:sz w:val="24"/>
          <w:szCs w:val="24"/>
        </w:rPr>
        <w:t>in this case</w:t>
      </w:r>
      <w:r w:rsidR="00AA7C17">
        <w:rPr>
          <w:rFonts w:ascii="Arial" w:eastAsia="Times New Roman" w:hAnsi="Arial" w:cs="Arial"/>
          <w:sz w:val="24"/>
          <w:szCs w:val="24"/>
        </w:rPr>
        <w:t>.</w:t>
      </w:r>
      <w:r w:rsidR="00AA7C17" w:rsidRPr="003D0E49">
        <w:rPr>
          <w:rFonts w:ascii="Arial" w:eastAsia="Times New Roman" w:hAnsi="Arial" w:cs="Arial"/>
          <w:sz w:val="24"/>
          <w:szCs w:val="24"/>
        </w:rPr>
        <w:t xml:space="preserve"> </w:t>
      </w:r>
      <w:r w:rsidRPr="003D0E49">
        <w:rPr>
          <w:rFonts w:ascii="Arial" w:eastAsia="Times New Roman" w:hAnsi="Arial" w:cs="Arial"/>
          <w:sz w:val="24"/>
          <w:szCs w:val="24"/>
        </w:rPr>
        <w:t xml:space="preserve">Due to the highly diversified locations, 7 clusters have only one district inside. For example, one district with </w:t>
      </w:r>
      <w:r w:rsidR="00AA7C17">
        <w:rPr>
          <w:rFonts w:ascii="Arial" w:eastAsia="Times New Roman" w:hAnsi="Arial" w:cs="Arial"/>
          <w:sz w:val="24"/>
          <w:szCs w:val="24"/>
        </w:rPr>
        <w:t>a</w:t>
      </w:r>
      <w:r w:rsidR="00AA7C17" w:rsidRPr="003D0E49">
        <w:rPr>
          <w:rFonts w:ascii="Arial" w:eastAsia="Times New Roman" w:hAnsi="Arial" w:cs="Arial"/>
          <w:sz w:val="24"/>
          <w:szCs w:val="24"/>
        </w:rPr>
        <w:t xml:space="preserve"> </w:t>
      </w:r>
      <w:r w:rsidRPr="003D0E49">
        <w:rPr>
          <w:rFonts w:ascii="Arial" w:eastAsia="Times New Roman" w:hAnsi="Arial" w:cs="Arial"/>
          <w:sz w:val="24"/>
          <w:szCs w:val="24"/>
        </w:rPr>
        <w:t xml:space="preserve">Zoo was identified as a separate cluster </w:t>
      </w:r>
      <w:r w:rsidR="00101E65">
        <w:rPr>
          <w:rFonts w:ascii="Arial" w:eastAsia="Times New Roman" w:hAnsi="Arial" w:cs="Arial"/>
          <w:sz w:val="24"/>
          <w:szCs w:val="24"/>
        </w:rPr>
        <w:t xml:space="preserve">(red </w:t>
      </w:r>
      <w:r w:rsidR="00AA7C17">
        <w:rPr>
          <w:rFonts w:ascii="Arial" w:eastAsia="Times New Roman" w:hAnsi="Arial" w:cs="Arial"/>
          <w:sz w:val="24"/>
          <w:szCs w:val="24"/>
        </w:rPr>
        <w:t xml:space="preserve">dot </w:t>
      </w:r>
      <w:r w:rsidR="00101E65">
        <w:rPr>
          <w:rFonts w:ascii="Arial" w:eastAsia="Times New Roman" w:hAnsi="Arial" w:cs="Arial"/>
          <w:sz w:val="24"/>
          <w:szCs w:val="24"/>
        </w:rPr>
        <w:t xml:space="preserve">on the map below) </w:t>
      </w:r>
      <w:r w:rsidRPr="003D0E49">
        <w:rPr>
          <w:rFonts w:ascii="Arial" w:eastAsia="Times New Roman" w:hAnsi="Arial" w:cs="Arial"/>
          <w:sz w:val="24"/>
          <w:szCs w:val="24"/>
        </w:rPr>
        <w:t>or another one has one of the most popular food market</w:t>
      </w:r>
      <w:r w:rsidR="00AA7C17">
        <w:rPr>
          <w:rFonts w:ascii="Arial" w:eastAsia="Times New Roman" w:hAnsi="Arial" w:cs="Arial"/>
          <w:sz w:val="24"/>
          <w:szCs w:val="24"/>
        </w:rPr>
        <w:t>s</w:t>
      </w:r>
      <w:r w:rsidRPr="003D0E49">
        <w:rPr>
          <w:rFonts w:ascii="Arial" w:eastAsia="Times New Roman" w:hAnsi="Arial" w:cs="Arial"/>
          <w:sz w:val="24"/>
          <w:szCs w:val="24"/>
        </w:rPr>
        <w:t xml:space="preserve"> inside</w:t>
      </w:r>
      <w:r w:rsidR="00AA7C17">
        <w:rPr>
          <w:rFonts w:ascii="Arial" w:eastAsia="Times New Roman" w:hAnsi="Arial" w:cs="Arial"/>
          <w:sz w:val="24"/>
          <w:szCs w:val="24"/>
        </w:rPr>
        <w:t>,</w:t>
      </w:r>
      <w:r w:rsidRPr="003D0E49">
        <w:rPr>
          <w:rFonts w:ascii="Arial" w:eastAsia="Times New Roman" w:hAnsi="Arial" w:cs="Arial"/>
          <w:sz w:val="24"/>
          <w:szCs w:val="24"/>
        </w:rPr>
        <w:t xml:space="preserve"> so it was also allocated to a separate cluster (</w:t>
      </w:r>
      <w:r w:rsidR="0013442B">
        <w:rPr>
          <w:rFonts w:ascii="Arial" w:eastAsia="Times New Roman" w:hAnsi="Arial" w:cs="Arial"/>
          <w:sz w:val="24"/>
          <w:szCs w:val="24"/>
        </w:rPr>
        <w:t xml:space="preserve">green </w:t>
      </w:r>
      <w:r w:rsidR="00AA7C17">
        <w:rPr>
          <w:rFonts w:ascii="Arial" w:eastAsia="Times New Roman" w:hAnsi="Arial" w:cs="Arial"/>
          <w:sz w:val="24"/>
          <w:szCs w:val="24"/>
        </w:rPr>
        <w:t>dot</w:t>
      </w:r>
      <w:r w:rsidRPr="003D0E49">
        <w:rPr>
          <w:rFonts w:ascii="Arial" w:eastAsia="Times New Roman" w:hAnsi="Arial" w:cs="Arial"/>
          <w:sz w:val="24"/>
          <w:szCs w:val="24"/>
        </w:rPr>
        <w:t xml:space="preserve">). The most interesting for analysis are the 4 clusters </w:t>
      </w:r>
      <w:r w:rsidR="00AA7C17">
        <w:rPr>
          <w:rFonts w:ascii="Arial" w:eastAsia="Times New Roman" w:hAnsi="Arial" w:cs="Arial"/>
          <w:sz w:val="24"/>
          <w:szCs w:val="24"/>
        </w:rPr>
        <w:t>that</w:t>
      </w:r>
      <w:r w:rsidR="00AA7C17" w:rsidRPr="003D0E49">
        <w:rPr>
          <w:rFonts w:ascii="Arial" w:eastAsia="Times New Roman" w:hAnsi="Arial" w:cs="Arial"/>
          <w:sz w:val="24"/>
          <w:szCs w:val="24"/>
        </w:rPr>
        <w:t xml:space="preserve"> </w:t>
      </w:r>
      <w:r w:rsidR="00AA7C17">
        <w:rPr>
          <w:rFonts w:ascii="Arial" w:eastAsia="Times New Roman" w:hAnsi="Arial" w:cs="Arial"/>
          <w:sz w:val="24"/>
          <w:szCs w:val="24"/>
        </w:rPr>
        <w:t>have many</w:t>
      </w:r>
      <w:r w:rsidRPr="003D0E49">
        <w:rPr>
          <w:rFonts w:ascii="Arial" w:eastAsia="Times New Roman" w:hAnsi="Arial" w:cs="Arial"/>
          <w:sz w:val="24"/>
          <w:szCs w:val="24"/>
        </w:rPr>
        <w:t xml:space="preserve"> districts</w:t>
      </w:r>
      <w:r w:rsidR="00AA7C17">
        <w:rPr>
          <w:rFonts w:ascii="Arial" w:eastAsia="Times New Roman" w:hAnsi="Arial" w:cs="Arial"/>
          <w:sz w:val="24"/>
          <w:szCs w:val="24"/>
        </w:rPr>
        <w:t xml:space="preserve">, </w:t>
      </w:r>
      <w:r w:rsidRPr="003D0E49">
        <w:rPr>
          <w:rFonts w:ascii="Arial" w:eastAsia="Times New Roman" w:hAnsi="Arial" w:cs="Arial"/>
          <w:sz w:val="24"/>
          <w:szCs w:val="24"/>
        </w:rPr>
        <w:t xml:space="preserve">so let's analyze each of the clusters. </w:t>
      </w:r>
    </w:p>
    <w:p w14:paraId="04A47C8C"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354AB82A" w14:textId="5F39736B"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drawing>
          <wp:inline distT="0" distB="0" distL="0" distR="0" wp14:anchorId="12C7AAE3" wp14:editId="590CE852">
            <wp:extent cx="5940425" cy="2949575"/>
            <wp:effectExtent l="0" t="0" r="3175" b="3175"/>
            <wp:docPr id="6" name="Picture 6" descr="Machine generated alternative text:&#10;noeapoB0 &#10;-3e &#10;MeHAeneeB0 &#10;J&quot; Henpacoec«v• &#10;n06HA &#10;onronp &#10;X/MK/ &#10;ny WHO &#10;&quot;leaHteeEKa &#10;OponeB &#10;qep»oron0BKa &#10;eepan0Bcgs4't &#10;cypa &#10;HHr9poA &#10;3neKTporopCK &#10;AeA08CK &#10;o &#10;00 &#10;n HHo-netpoeCxøC1 &#10;M OHHHO &#10;o &#10;pacyoro c &#10;oo &#10;poo &#10;HoeoøeaHp &#10;o &#10;OAVI*LAOBO- &#10;HornHCK &#10;60nbuwe &#10;6anau.J/xa— C'åÅag Kynae.-.a &#10;3neKTpocvanb &#10;.00 &#10;o &#10;00 &#10;Jli06e bl &#10;o &#10;YAenb ag &#10;•ne«tpoyrn/ &#10;Ope &#10;AaBOAOBC &#10;Kypo &#10;yvxog &#10;000 &#10;B 'Anoe &#10;AOMOAeA0 &#10;XYKOB K &#10;y6&quot;€a &#10;An neona &#10;Cenqn.1H0 &#10;Mocxga &#10;Ipoøux &#10;o &#10;be noo &#10;MOCK npeuxeü &#10;EpoHH&quot;tAb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noeapoB0 &#10;-3e &#10;MeHAeneeB0 &#10;J&quot; Henpacoec«v• &#10;n06HA &#10;onronp &#10;X/MK/ &#10;ny WHO &#10;&quot;leaHteeEKa &#10;OponeB &#10;qep»oron0BKa &#10;eepan0Bcgs4't &#10;cypa &#10;HHr9poA &#10;3neKTporopCK &#10;AeA08CK &#10;o &#10;00 &#10;n HHo-netpoeCxøC1 &#10;M OHHHO &#10;o &#10;pacyoro c &#10;oo &#10;poo &#10;HoeoøeaHp &#10;o &#10;OAVI*LAOBO- &#10;HornHCK &#10;60nbuwe &#10;6anau.J/xa— C'åÅag Kynae.-.a &#10;3neKTpocvanb &#10;.00 &#10;o &#10;00 &#10;Jli06e bl &#10;o &#10;YAenb ag &#10;•ne«tpoyrn/ &#10;Ope &#10;AaBOAOBC &#10;Kypo &#10;yvxog &#10;000 &#10;B 'Anoe &#10;AOMOAeA0 &#10;XYKOB K &#10;y6&quot;€a &#10;An neona &#10;Cenqn.1H0 &#10;Mocxga &#10;Ipoøux &#10;o &#10;be noo &#10;MOCK npeuxeü &#10;EpoHH&quot;tAbl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949575"/>
                    </a:xfrm>
                    <a:prstGeom prst="rect">
                      <a:avLst/>
                    </a:prstGeom>
                    <a:noFill/>
                    <a:ln>
                      <a:noFill/>
                    </a:ln>
                  </pic:spPr>
                </pic:pic>
              </a:graphicData>
            </a:graphic>
          </wp:inline>
        </w:drawing>
      </w:r>
    </w:p>
    <w:p w14:paraId="0E87EAAB"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0F425992" w14:textId="6DD4A765"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xml:space="preserve">The first cluster is represented by blue dots on the map above. The most popular venues there are parks. By analyzing the </w:t>
      </w:r>
      <w:r w:rsidR="00CE2F86" w:rsidRPr="003D0E49">
        <w:rPr>
          <w:rFonts w:ascii="Arial" w:eastAsia="Times New Roman" w:hAnsi="Arial" w:cs="Arial"/>
          <w:sz w:val="24"/>
          <w:szCs w:val="24"/>
        </w:rPr>
        <w:t>data,</w:t>
      </w:r>
      <w:r w:rsidRPr="003D0E49">
        <w:rPr>
          <w:rFonts w:ascii="Arial" w:eastAsia="Times New Roman" w:hAnsi="Arial" w:cs="Arial"/>
          <w:sz w:val="24"/>
          <w:szCs w:val="24"/>
        </w:rPr>
        <w:t xml:space="preserve"> we can see that these are the most 'green' districts with plenty of places </w:t>
      </w:r>
      <w:r w:rsidR="0096281A">
        <w:rPr>
          <w:rFonts w:ascii="Arial" w:eastAsia="Times New Roman" w:hAnsi="Arial" w:cs="Arial"/>
          <w:sz w:val="24"/>
          <w:szCs w:val="24"/>
        </w:rPr>
        <w:t>for</w:t>
      </w:r>
      <w:r w:rsidRPr="003D0E49">
        <w:rPr>
          <w:rFonts w:ascii="Arial" w:eastAsia="Times New Roman" w:hAnsi="Arial" w:cs="Arial"/>
          <w:sz w:val="24"/>
          <w:szCs w:val="24"/>
        </w:rPr>
        <w:t xml:space="preserve"> </w:t>
      </w:r>
      <w:r w:rsidR="0096281A">
        <w:rPr>
          <w:rFonts w:ascii="Arial" w:eastAsia="Times New Roman" w:hAnsi="Arial" w:cs="Arial"/>
          <w:sz w:val="24"/>
          <w:szCs w:val="24"/>
        </w:rPr>
        <w:t xml:space="preserve">playing </w:t>
      </w:r>
      <w:r w:rsidRPr="003D0E49">
        <w:rPr>
          <w:rFonts w:ascii="Arial" w:eastAsia="Times New Roman" w:hAnsi="Arial" w:cs="Arial"/>
          <w:sz w:val="24"/>
          <w:szCs w:val="24"/>
        </w:rPr>
        <w:t>sports and buy</w:t>
      </w:r>
      <w:r w:rsidR="0096281A">
        <w:rPr>
          <w:rFonts w:ascii="Arial" w:eastAsia="Times New Roman" w:hAnsi="Arial" w:cs="Arial"/>
          <w:sz w:val="24"/>
          <w:szCs w:val="24"/>
        </w:rPr>
        <w:t>ing</w:t>
      </w:r>
      <w:r w:rsidRPr="003D0E49">
        <w:rPr>
          <w:rFonts w:ascii="Arial" w:eastAsia="Times New Roman" w:hAnsi="Arial" w:cs="Arial"/>
          <w:sz w:val="24"/>
          <w:szCs w:val="24"/>
        </w:rPr>
        <w:t xml:space="preserve"> healthy </w:t>
      </w:r>
      <w:r w:rsidR="0096281A">
        <w:rPr>
          <w:rFonts w:ascii="Arial" w:eastAsia="Times New Roman" w:hAnsi="Arial" w:cs="Arial"/>
          <w:sz w:val="24"/>
          <w:szCs w:val="24"/>
        </w:rPr>
        <w:t>groceries</w:t>
      </w:r>
      <w:r w:rsidRPr="003D0E49">
        <w:rPr>
          <w:rFonts w:ascii="Arial" w:eastAsia="Times New Roman" w:hAnsi="Arial" w:cs="Arial"/>
          <w:sz w:val="24"/>
          <w:szCs w:val="24"/>
        </w:rPr>
        <w:t xml:space="preserve">. If you are looking </w:t>
      </w:r>
      <w:r w:rsidR="00B302FE" w:rsidRPr="003D0E49">
        <w:rPr>
          <w:rFonts w:ascii="Arial" w:eastAsia="Times New Roman" w:hAnsi="Arial" w:cs="Arial"/>
          <w:sz w:val="24"/>
          <w:szCs w:val="24"/>
        </w:rPr>
        <w:t xml:space="preserve">for </w:t>
      </w:r>
      <w:r w:rsidRPr="003D0E49">
        <w:rPr>
          <w:rFonts w:ascii="Arial" w:eastAsia="Times New Roman" w:hAnsi="Arial" w:cs="Arial"/>
          <w:sz w:val="24"/>
          <w:szCs w:val="24"/>
        </w:rPr>
        <w:t>the most quiet</w:t>
      </w:r>
      <w:r w:rsidR="005A6AAA">
        <w:rPr>
          <w:rFonts w:ascii="Arial" w:eastAsia="Times New Roman" w:hAnsi="Arial" w:cs="Arial"/>
          <w:sz w:val="24"/>
          <w:szCs w:val="24"/>
        </w:rPr>
        <w:t xml:space="preserve"> and </w:t>
      </w:r>
      <w:r w:rsidRPr="003D0E49">
        <w:rPr>
          <w:rFonts w:ascii="Arial" w:eastAsia="Times New Roman" w:hAnsi="Arial" w:cs="Arial"/>
          <w:sz w:val="24"/>
          <w:szCs w:val="24"/>
        </w:rPr>
        <w:t>natural place to live in Moscow, I would choose one of the districts from the 'blue' cluster:</w:t>
      </w:r>
    </w:p>
    <w:p w14:paraId="7F72F965"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78D6A334" w14:textId="2CE015C3"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lastRenderedPageBreak/>
        <w:drawing>
          <wp:inline distT="0" distB="0" distL="0" distR="0" wp14:anchorId="10F37C1E" wp14:editId="2A6D7007">
            <wp:extent cx="5577385" cy="2469882"/>
            <wp:effectExtent l="0" t="0" r="4445" b="6985"/>
            <wp:docPr id="5" name="Picture 5" descr="Machine generated alternative text:&#10;[29) : &#10;[29) : &#10;c lusterl &#10;clusterl &#10;Il &#10;19 &#10;31 &#10;= moscow &#10;merged . loc ' Cluster &#10;Labels • ] &#10;moscow_merged . columns[ [e] &#10;2nd Most &#10;Common &#10;Venue &#10;Clothing &#10;Store &#10;Supermarket &#10;Health Food &#10;Store &#10;Health Food &#10;Store &#10;Health Food &#10;Store &#10;Health Food &#10;Store &#10;Gym / Fitness &#10;Center &#10;Gym / Fitness &#10;Center &#10;Gym / Fitness &#10;Center &#10;Coffee Shop &#10;Health Food &#10;Store &#10;Gym / Fitness &#10;Center &#10;+ list (range(5, &#10;3rd Most &#10;Common &#10;Venue &#10;Gym / Fitness &#10;Center &#10;Gym / Fitness &#10;Center &#10;Gym / Fitness &#10;Center &#10;Gym / Fitness &#10;Center &#10;Pet Store &#10;Gym / Fitness &#10;Center &#10;Clothing &#10;Store &#10;Supermarket &#10;Coffee Shop &#10;Gym / Fitness &#10;Center &#10;Gym / Fitness &#10;Center &#10;Coffee Shop &#10;moscow_merged . shape [I] ) ) &#10;Neig h borhood &#10;K0MM'jHapKa &#10;An Tye esc&quot;' '7 &#10;E/üpeso &#10;Eøponeso &#10;Bocrogsoe &#10;SpaTeeso &#10;Bocrogsoe &#10;Lerp-I o &#10;44.747059 &#10;42.500000 &#10;63.238889 &#10;37.625000 &#10;32.000000 &#10;39471429 &#10;50ß41176 &#10;50.950000 &#10;48.183333 &#10;59400000 &#10;46.560000 &#10;41.790000 &#10;P rice/m2 &#10;181391.181176 &#10;157214.285000 &#10;187058.515000 &#10;196562.500000 &#10;191089.107143 &#10;153228.715882 &#10;175673.175000 &#10;195433.213333 &#10;269150411667 &#10;192467.846000 &#10;177876.856000 &#10;Latitude &#10;55.755814 &#10;55.509034 &#10;55.688005 &#10;55.879849 &#10;55.870056 &#10;55.894768 &#10;55.594585 &#10;55.633434 &#10;55.730771 &#10;55.827247 &#10;55.884277 &#10;55.696357 &#10;Cluster &#10;Longitude &#10;Labels &#10;37.617635 &#10;37.563377 &#10;37.572684 &#10;37.582278 &#10;37.551636 &#10;37.607700 &#10;37.678649 &#10;37.765058 &#10;37.815184 &#10;3747342 &#10;37.558841 &#10;37.824553 &#10;1st Most &#10;Common &#10;Venue &#10;Park &#10;Park &#10;Park &#10;Park &#10;Park &#10;Park &#10;Park &#10;Park &#10;Park &#10;Park &#10;Park &#10;Park &#10;4th Most &#10;Common &#10;Venue &#10;Restaurant &#10;Fast Food &#10;Restaurant &#10;Coffee Shop &#10;Supermarket &#10;Au to &#10;Workshop &#10;Supermarket &#10;Health Food &#10;Store &#10;Health Food &#10;Store &#10;Café &#10;Health Food &#10;Store &#10;Restaurant &#10;Pet Store &#10;5th Most &#10;Common &#10;Venue &#10;Café &#10;Pizza Place &#10;Scenic &#10;Lookout &#10;Workshop &#10;Gym / Fitness &#10;Center &#10;Coffee Shop &#10;Cosmetics &#10;Shop &#10;Beer Store &#10;Cosmetics &#10;Shop &#10;Gourmet &#10;Shop &#10;Au to &#10;Workshop &#10;Health Food &#10;Store &#10;6th Most &#10;Common &#10;Venue &#10;Cosmetics &#10;Shop &#10;Gas Station &#10;Wine Shop &#10;Restaurant &#10;Supermarket &#10;Clothing &#10;Store &#10;Pet Store &#10;Cosmetics &#10;Shop &#10;Bakery &#10;Spa &#10;Pet Store &#10;Dance Studio &#10;7th Most &#10;Common &#10;Venue &#10;Italian &#10;Rests u rant &#10;Grocery Store &#10;Outdoor Gym &#10;Clothing &#10;Store &#10;Stables &#10;Shopping &#10;Mall &#10;Supermarket &#10;Caucasian &#10;Restaurant &#10;Grocery Store &#10;Lingerie Store &#10;Cosmetics &#10;Shop &#10;Restaurant &#10;8th Most &#10;Common &#10;Venue &#10;Jewelry Store &#10;Gym &#10;Trail &#10;Dance Studio &#10;Pizza Place &#10;Gym &#10;Caucasian &#10;Rests u rant &#10;Pet Store &#10;Beer Store &#10;Beach &#10;Supermarket &#10;Gourmet &#10;Shop &#10;9th Most &#10;Common &#10;Venue &#10;Gourmet &#10;Shop &#10;Restaurant &#10;Soccer Field &#10;Coffee Shop &#10;Cosmetics &#10;Shop &#10;Big Box Store &#10;Restaurant &#10;Middle &#10;Eastern &#10;Restaurant &#10;Soccer &#10;Stadium &#10;Big Box Store &#10;Grocery Store &#10;10th Most &#10;Common &#10;Venue &#10;Supermarket &#10;Salon &#10;Barbershop &#10;Arcade &#10;Yoga Studio &#10;Salon / &#10;Barbershop &#10;Jewelry Store &#10;Shopping Mall &#10;Irish Pub &#10;Theater &#10;Convenience &#10;Store &#10;Clothing Store &#10;Shoe St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29) : &#10;[29) : &#10;c lusterl &#10;clusterl &#10;Il &#10;19 &#10;31 &#10;= moscow &#10;merged . loc ' Cluster &#10;Labels • ] &#10;moscow_merged . columns[ [e] &#10;2nd Most &#10;Common &#10;Venue &#10;Clothing &#10;Store &#10;Supermarket &#10;Health Food &#10;Store &#10;Health Food &#10;Store &#10;Health Food &#10;Store &#10;Health Food &#10;Store &#10;Gym / Fitness &#10;Center &#10;Gym / Fitness &#10;Center &#10;Gym / Fitness &#10;Center &#10;Coffee Shop &#10;Health Food &#10;Store &#10;Gym / Fitness &#10;Center &#10;+ list (range(5, &#10;3rd Most &#10;Common &#10;Venue &#10;Gym / Fitness &#10;Center &#10;Gym / Fitness &#10;Center &#10;Gym / Fitness &#10;Center &#10;Gym / Fitness &#10;Center &#10;Pet Store &#10;Gym / Fitness &#10;Center &#10;Clothing &#10;Store &#10;Supermarket &#10;Coffee Shop &#10;Gym / Fitness &#10;Center &#10;Gym / Fitness &#10;Center &#10;Coffee Shop &#10;moscow_merged . shape [I] ) ) &#10;Neig h borhood &#10;K0MM'jHapKa &#10;An Tye esc&quot;' '7 &#10;E/üpeso &#10;Eøponeso &#10;Bocrogsoe &#10;SpaTeeso &#10;Bocrogsoe &#10;Lerp-I o &#10;44.747059 &#10;42.500000 &#10;63.238889 &#10;37.625000 &#10;32.000000 &#10;39471429 &#10;50ß41176 &#10;50.950000 &#10;48.183333 &#10;59400000 &#10;46.560000 &#10;41.790000 &#10;P rice/m2 &#10;181391.181176 &#10;157214.285000 &#10;187058.515000 &#10;196562.500000 &#10;191089.107143 &#10;153228.715882 &#10;175673.175000 &#10;195433.213333 &#10;269150411667 &#10;192467.846000 &#10;177876.856000 &#10;Latitude &#10;55.755814 &#10;55.509034 &#10;55.688005 &#10;55.879849 &#10;55.870056 &#10;55.894768 &#10;55.594585 &#10;55.633434 &#10;55.730771 &#10;55.827247 &#10;55.884277 &#10;55.696357 &#10;Cluster &#10;Longitude &#10;Labels &#10;37.617635 &#10;37.563377 &#10;37.572684 &#10;37.582278 &#10;37.551636 &#10;37.607700 &#10;37.678649 &#10;37.765058 &#10;37.815184 &#10;3747342 &#10;37.558841 &#10;37.824553 &#10;1st Most &#10;Common &#10;Venue &#10;Park &#10;Park &#10;Park &#10;Park &#10;Park &#10;Park &#10;Park &#10;Park &#10;Park &#10;Park &#10;Park &#10;Park &#10;4th Most &#10;Common &#10;Venue &#10;Restaurant &#10;Fast Food &#10;Restaurant &#10;Coffee Shop &#10;Supermarket &#10;Au to &#10;Workshop &#10;Supermarket &#10;Health Food &#10;Store &#10;Health Food &#10;Store &#10;Café &#10;Health Food &#10;Store &#10;Restaurant &#10;Pet Store &#10;5th Most &#10;Common &#10;Venue &#10;Café &#10;Pizza Place &#10;Scenic &#10;Lookout &#10;Workshop &#10;Gym / Fitness &#10;Center &#10;Coffee Shop &#10;Cosmetics &#10;Shop &#10;Beer Store &#10;Cosmetics &#10;Shop &#10;Gourmet &#10;Shop &#10;Au to &#10;Workshop &#10;Health Food &#10;Store &#10;6th Most &#10;Common &#10;Venue &#10;Cosmetics &#10;Shop &#10;Gas Station &#10;Wine Shop &#10;Restaurant &#10;Supermarket &#10;Clothing &#10;Store &#10;Pet Store &#10;Cosmetics &#10;Shop &#10;Bakery &#10;Spa &#10;Pet Store &#10;Dance Studio &#10;7th Most &#10;Common &#10;Venue &#10;Italian &#10;Rests u rant &#10;Grocery Store &#10;Outdoor Gym &#10;Clothing &#10;Store &#10;Stables &#10;Shopping &#10;Mall &#10;Supermarket &#10;Caucasian &#10;Restaurant &#10;Grocery Store &#10;Lingerie Store &#10;Cosmetics &#10;Shop &#10;Restaurant &#10;8th Most &#10;Common &#10;Venue &#10;Jewelry Store &#10;Gym &#10;Trail &#10;Dance Studio &#10;Pizza Place &#10;Gym &#10;Caucasian &#10;Rests u rant &#10;Pet Store &#10;Beer Store &#10;Beach &#10;Supermarket &#10;Gourmet &#10;Shop &#10;9th Most &#10;Common &#10;Venue &#10;Gourmet &#10;Shop &#10;Restaurant &#10;Soccer Field &#10;Coffee Shop &#10;Cosmetics &#10;Shop &#10;Big Box Store &#10;Restaurant &#10;Middle &#10;Eastern &#10;Restaurant &#10;Soccer &#10;Stadium &#10;Big Box Store &#10;Grocery Store &#10;10th Most &#10;Common &#10;Venue &#10;Supermarket &#10;Salon &#10;Barbershop &#10;Arcade &#10;Yoga Studio &#10;Salon / &#10;Barbershop &#10;Jewelry Store &#10;Shopping Mall &#10;Irish Pub &#10;Theater &#10;Convenience &#10;Store &#10;Clothing Store &#10;Shoe Store "/>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093" t="8677"/>
                    <a:stretch/>
                  </pic:blipFill>
                  <pic:spPr bwMode="auto">
                    <a:xfrm>
                      <a:off x="0" y="0"/>
                      <a:ext cx="5578526" cy="2470387"/>
                    </a:xfrm>
                    <a:prstGeom prst="rect">
                      <a:avLst/>
                    </a:prstGeom>
                    <a:noFill/>
                    <a:ln>
                      <a:noFill/>
                    </a:ln>
                    <a:extLst>
                      <a:ext uri="{53640926-AAD7-44D8-BBD7-CCE9431645EC}">
                        <a14:shadowObscured xmlns:a14="http://schemas.microsoft.com/office/drawing/2010/main"/>
                      </a:ext>
                    </a:extLst>
                  </pic:spPr>
                </pic:pic>
              </a:graphicData>
            </a:graphic>
          </wp:inline>
        </w:drawing>
      </w:r>
    </w:p>
    <w:p w14:paraId="5D400A7C"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7CDF15FA"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155B1D58" w14:textId="4EB65E62"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The second cluster</w:t>
      </w:r>
      <w:r w:rsidR="0013442B">
        <w:rPr>
          <w:rFonts w:ascii="Arial" w:eastAsia="Times New Roman" w:hAnsi="Arial" w:cs="Arial"/>
          <w:sz w:val="24"/>
          <w:szCs w:val="24"/>
        </w:rPr>
        <w:t>,</w:t>
      </w:r>
      <w:r w:rsidRPr="003D0E49">
        <w:rPr>
          <w:rFonts w:ascii="Arial" w:eastAsia="Times New Roman" w:hAnsi="Arial" w:cs="Arial"/>
          <w:sz w:val="24"/>
          <w:szCs w:val="24"/>
        </w:rPr>
        <w:t xml:space="preserve"> </w:t>
      </w:r>
      <w:r w:rsidR="0096281A">
        <w:rPr>
          <w:rFonts w:ascii="Arial" w:eastAsia="Times New Roman" w:hAnsi="Arial" w:cs="Arial"/>
          <w:sz w:val="24"/>
          <w:szCs w:val="24"/>
        </w:rPr>
        <w:t>where</w:t>
      </w:r>
      <w:r w:rsidR="0096281A" w:rsidRPr="003D0E49">
        <w:rPr>
          <w:rFonts w:ascii="Arial" w:eastAsia="Times New Roman" w:hAnsi="Arial" w:cs="Arial"/>
          <w:sz w:val="24"/>
          <w:szCs w:val="24"/>
        </w:rPr>
        <w:t xml:space="preserve"> </w:t>
      </w:r>
      <w:r w:rsidRPr="003D0E49">
        <w:rPr>
          <w:rFonts w:ascii="Arial" w:eastAsia="Times New Roman" w:hAnsi="Arial" w:cs="Arial"/>
          <w:sz w:val="24"/>
          <w:szCs w:val="24"/>
        </w:rPr>
        <w:t xml:space="preserve">dots are colored in brown, looks more urban than the previous cluster. It still has a lot of parks, but there are also a lot of other places </w:t>
      </w:r>
      <w:r w:rsidR="0096281A">
        <w:rPr>
          <w:rFonts w:ascii="Arial" w:eastAsia="Times New Roman" w:hAnsi="Arial" w:cs="Arial"/>
          <w:sz w:val="24"/>
          <w:szCs w:val="24"/>
        </w:rPr>
        <w:t>like</w:t>
      </w:r>
      <w:r w:rsidRPr="003D0E49">
        <w:rPr>
          <w:rFonts w:ascii="Arial" w:eastAsia="Times New Roman" w:hAnsi="Arial" w:cs="Arial"/>
          <w:sz w:val="24"/>
          <w:szCs w:val="24"/>
        </w:rPr>
        <w:t xml:space="preserve"> a variety of </w:t>
      </w:r>
      <w:r w:rsidR="0096281A">
        <w:rPr>
          <w:rFonts w:ascii="Arial" w:eastAsia="Times New Roman" w:hAnsi="Arial" w:cs="Arial"/>
          <w:sz w:val="24"/>
          <w:szCs w:val="24"/>
        </w:rPr>
        <w:t>eating and coffee shops</w:t>
      </w:r>
      <w:r w:rsidRPr="003D0E49">
        <w:rPr>
          <w:rFonts w:ascii="Arial" w:eastAsia="Times New Roman" w:hAnsi="Arial" w:cs="Arial"/>
          <w:sz w:val="24"/>
          <w:szCs w:val="24"/>
        </w:rPr>
        <w:t xml:space="preserve">. These districts are also perfect for doing sports, but there you will feel </w:t>
      </w:r>
      <w:r w:rsidR="0096281A">
        <w:rPr>
          <w:rFonts w:ascii="Arial" w:eastAsia="Times New Roman" w:hAnsi="Arial" w:cs="Arial"/>
          <w:sz w:val="24"/>
          <w:szCs w:val="24"/>
        </w:rPr>
        <w:t>a more</w:t>
      </w:r>
      <w:r w:rsidRPr="003D0E49">
        <w:rPr>
          <w:rFonts w:ascii="Arial" w:eastAsia="Times New Roman" w:hAnsi="Arial" w:cs="Arial"/>
          <w:sz w:val="24"/>
          <w:szCs w:val="24"/>
        </w:rPr>
        <w:t xml:space="preserve"> 'in town' </w:t>
      </w:r>
      <w:r w:rsidR="0096281A">
        <w:rPr>
          <w:rFonts w:ascii="Arial" w:eastAsia="Times New Roman" w:hAnsi="Arial" w:cs="Arial"/>
          <w:sz w:val="24"/>
          <w:szCs w:val="24"/>
        </w:rPr>
        <w:t xml:space="preserve">vibe </w:t>
      </w:r>
      <w:r w:rsidRPr="003D0E49">
        <w:rPr>
          <w:rFonts w:ascii="Arial" w:eastAsia="Times New Roman" w:hAnsi="Arial" w:cs="Arial"/>
          <w:sz w:val="24"/>
          <w:szCs w:val="24"/>
        </w:rPr>
        <w:t xml:space="preserve">with plenty of facilities. </w:t>
      </w:r>
    </w:p>
    <w:p w14:paraId="638186D1"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7B1DF58F" w14:textId="4AD2758D"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drawing>
          <wp:inline distT="0" distB="0" distL="0" distR="0" wp14:anchorId="67ED4078" wp14:editId="12454BAA">
            <wp:extent cx="5523859" cy="2733040"/>
            <wp:effectExtent l="0" t="0" r="1270" b="0"/>
            <wp:docPr id="4" name="Picture 4" descr="Machine generated alternative text:&#10;clusters — &#10;— moscow &#10;clusters &#10;merged . loc ' Cluster &#10;Labels • ] &#10;moscow_merged . columns[ [e] &#10;1st Most &#10;2nd Most &#10;Common &#10;Common &#10;Venue &#10;Venue &#10;Gym / Fitness &#10;Park &#10;Center &#10;Park &#10;Dance Studio &#10;Park &#10;Coffee Shop &#10;Gym / Fitness &#10;Park &#10;Center &#10;Gym / Fitness &#10;Park &#10;Center &#10;Gym / Fitness &#10;Park &#10;Center &#10;Gym / Fitness &#10;Park &#10;Center &#10;Coffee Shop &#10;Park &#10;Gym / Fitness &#10;Park &#10;Center &#10;Health Food &#10;Park &#10;Store &#10;Gym / Fitness &#10;Coffee Shop &#10;Center &#10;Gym / Fitness &#10;Health Food &#10;Center &#10;Store &#10;Gym / Fitness &#10;Coffee Shop &#10;Center &#10;Gym / Fitness &#10;Park &#10;Center &#10;+ list (range(5, &#10;moscow_merged . shape [I] ) ) &#10;63 &#10;Neig hborhood &#10;Eøponeso &#10;Bocrogsoe &#10;3±03&quot; H o &#10;&quot;say &#10;Koc&quot;&quot; o- &#10;Map*&quot; H o &#10;M erporopogox &#10;HaraT&quot;H0- &#10;HaropssM &#10;43400000 &#10;60.900000 &#10;67.750000 &#10;39.666667 &#10;42.833333 &#10;42.625000 &#10;33.840000 &#10;89.500000 &#10;39.000000 &#10;22.000000 &#10;33.000000 &#10;41.985714 &#10;37.210000 &#10;53400000 &#10;P rice/m2 &#10;174107#2000 &#10;238147.987500 &#10;280398.877500 &#10;219247.693333 &#10;192487.005556 &#10;207554.097500 &#10;204431.260000 &#10;241446.363333 &#10;175641.030000 &#10;272727.270000 &#10;175757.580000 &#10;227426.520000 &#10;260405.198000 &#10;222649.350000 &#10;Latitude &#10;55.587860 &#10;55.819241 &#10;55.814123 &#10;55.795818 &#10;55.824162 &#10;55.654066 &#10;55.771479 &#10;55.783681 &#10;55.717061 &#10;55.830002 &#10;55.823616 &#10;55.671422 &#10;55.682849 &#10;55.664659 &#10;Cluster &#10;Longitude &#10;Labels &#10;37.639644 &#10;37.703415 &#10;37.589204 &#10;37.821804 &#10;37.796130 &#10;37.589608 &#10;37.824005 &#10;37.772783 &#10;37.863450 &#10;37.588745 &#10;37.755832 &#10;37.641710 &#10;37.681568 &#10;37.615470 &#10;3rd Most &#10;Common &#10;Venue &#10;Clothing &#10;Store &#10;Gym / Fitness &#10;Center &#10;Health Food &#10;Store &#10;Gym &#10;Supermarket &#10;Health Food &#10;Store &#10;Coffee Shop &#10;Gym / Fitness &#10;Center &#10;Pet Store &#10;Coffee Shop &#10;Dance Studio &#10;Coffee Shop &#10;Park &#10;Health Food &#10;Store &#10;4th Most &#10;Common &#10;Venue &#10;Pizza Place &#10;Coffee Shop &#10;Photography &#10;Studio &#10;Supermarket &#10;Candy Store &#10;Coffee Shop &#10;Supermarket &#10;Supermarket &#10;Coffee Shop &#10;Au to &#10;Workshop &#10;Park &#10;Park &#10;Health Food &#10;Store &#10;Coffee Shop &#10;5th Most &#10;Common &#10;Venue &#10;Coffee Shop &#10;Health Food &#10;Store &#10;Dance Studio &#10;Cosmetics &#10;Shop &#10;Coffee Shop &#10;Cosmetics &#10;Shop &#10;Pizza Place &#10;Dance Studio &#10;Pizza Place &#10;Photography &#10;Studio &#10;Pizza Place &#10;Sporting &#10;Goods Shop &#10;Dance Studio &#10;Arcade &#10;6th Most &#10;Common &#10;Venue &#10;Supermarket &#10;Soccer &#10;Stadium &#10;Gym / Fitness &#10;Center &#10;Pizza Place &#10;Dance Studio &#10;Fish Market &#10;Cosmetics &#10;Shop &#10;Health Food &#10;Store &#10;Beer Store &#10;Gym / Fitness &#10;Center &#10;Candy Store &#10;Arcade &#10;Arcade &#10;Pharmacy &#10;7th Most &#10;Common &#10;Venue &#10;Au to &#10;Workshop &#10;Pet Store &#10;Fountain &#10;Coffee Shop &#10;Pizza Place &#10;Sports Bar &#10;Gym &#10;Photography &#10;Studio &#10;Cosmetics &#10;Shop &#10;Fountain &#10;Supermarket &#10;Dance Studio &#10;Beer Store &#10;Food &amp; Drink &#10;Shop &#10;8th Most &#10;Common &#10;Venue &#10;Big Box Store &#10;Photography &#10;Studio &#10;Supermarket &#10;Candy Store &#10;Pet Store &#10;Arcade &#10;Beer Store &#10;Candy Store &#10;Historic Site &#10;Supermarket &#10;Au to &#10;Workshop &#10;Wine Shop &#10;Café &#10;Skate Park &#10;9th Most &#10;Common &#10;Venue &#10;Pet Store &#10;Soccer Field &#10;Theater &#10;Dance Studio &#10;Flower Shop &#10;Gym &#10;Historic Site &#10;Pizza Place &#10;Multiplex &#10;Science &#10;Museum &#10;Health Food &#10;Store &#10;Food &amp; Drink &#10;Shop &#10;Bath House &#10;Café &#10;10th Most &#10;Common &#10;Venue &#10;Dance Studio &#10;Supermarket &#10;Arcade &#10;Flower Shop &#10;Café &#10;Supermarket &#10;Beer Bar &#10;Pet Store &#10;Restaurant &#10;Beer Store &#10;Convenience &#10;Store &#10;Pharmacy &#10;Nightclub &#10;Cosmetics &#10;Sh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clusters — &#10;— moscow &#10;clusters &#10;merged . loc ' Cluster &#10;Labels • ] &#10;moscow_merged . columns[ [e] &#10;1st Most &#10;2nd Most &#10;Common &#10;Common &#10;Venue &#10;Venue &#10;Gym / Fitness &#10;Park &#10;Center &#10;Park &#10;Dance Studio &#10;Park &#10;Coffee Shop &#10;Gym / Fitness &#10;Park &#10;Center &#10;Gym / Fitness &#10;Park &#10;Center &#10;Gym / Fitness &#10;Park &#10;Center &#10;Gym / Fitness &#10;Park &#10;Center &#10;Coffee Shop &#10;Park &#10;Gym / Fitness &#10;Park &#10;Center &#10;Health Food &#10;Park &#10;Store &#10;Gym / Fitness &#10;Coffee Shop &#10;Center &#10;Gym / Fitness &#10;Health Food &#10;Center &#10;Store &#10;Gym / Fitness &#10;Coffee Shop &#10;Center &#10;Gym / Fitness &#10;Park &#10;Center &#10;+ list (range(5, &#10;moscow_merged . shape [I] ) ) &#10;63 &#10;Neig hborhood &#10;Eøponeso &#10;Bocrogsoe &#10;3±03&quot; H o &#10;&quot;say &#10;Koc&quot;&quot; o- &#10;Map*&quot; H o &#10;M erporopogox &#10;HaraT&quot;H0- &#10;HaropssM &#10;43400000 &#10;60.900000 &#10;67.750000 &#10;39.666667 &#10;42.833333 &#10;42.625000 &#10;33.840000 &#10;89.500000 &#10;39.000000 &#10;22.000000 &#10;33.000000 &#10;41.985714 &#10;37.210000 &#10;53400000 &#10;P rice/m2 &#10;174107#2000 &#10;238147.987500 &#10;280398.877500 &#10;219247.693333 &#10;192487.005556 &#10;207554.097500 &#10;204431.260000 &#10;241446.363333 &#10;175641.030000 &#10;272727.270000 &#10;175757.580000 &#10;227426.520000 &#10;260405.198000 &#10;222649.350000 &#10;Latitude &#10;55.587860 &#10;55.819241 &#10;55.814123 &#10;55.795818 &#10;55.824162 &#10;55.654066 &#10;55.771479 &#10;55.783681 &#10;55.717061 &#10;55.830002 &#10;55.823616 &#10;55.671422 &#10;55.682849 &#10;55.664659 &#10;Cluster &#10;Longitude &#10;Labels &#10;37.639644 &#10;37.703415 &#10;37.589204 &#10;37.821804 &#10;37.796130 &#10;37.589608 &#10;37.824005 &#10;37.772783 &#10;37.863450 &#10;37.588745 &#10;37.755832 &#10;37.641710 &#10;37.681568 &#10;37.615470 &#10;3rd Most &#10;Common &#10;Venue &#10;Clothing &#10;Store &#10;Gym / Fitness &#10;Center &#10;Health Food &#10;Store &#10;Gym &#10;Supermarket &#10;Health Food &#10;Store &#10;Coffee Shop &#10;Gym / Fitness &#10;Center &#10;Pet Store &#10;Coffee Shop &#10;Dance Studio &#10;Coffee Shop &#10;Park &#10;Health Food &#10;Store &#10;4th Most &#10;Common &#10;Venue &#10;Pizza Place &#10;Coffee Shop &#10;Photography &#10;Studio &#10;Supermarket &#10;Candy Store &#10;Coffee Shop &#10;Supermarket &#10;Supermarket &#10;Coffee Shop &#10;Au to &#10;Workshop &#10;Park &#10;Park &#10;Health Food &#10;Store &#10;Coffee Shop &#10;5th Most &#10;Common &#10;Venue &#10;Coffee Shop &#10;Health Food &#10;Store &#10;Dance Studio &#10;Cosmetics &#10;Shop &#10;Coffee Shop &#10;Cosmetics &#10;Shop &#10;Pizza Place &#10;Dance Studio &#10;Pizza Place &#10;Photography &#10;Studio &#10;Pizza Place &#10;Sporting &#10;Goods Shop &#10;Dance Studio &#10;Arcade &#10;6th Most &#10;Common &#10;Venue &#10;Supermarket &#10;Soccer &#10;Stadium &#10;Gym / Fitness &#10;Center &#10;Pizza Place &#10;Dance Studio &#10;Fish Market &#10;Cosmetics &#10;Shop &#10;Health Food &#10;Store &#10;Beer Store &#10;Gym / Fitness &#10;Center &#10;Candy Store &#10;Arcade &#10;Arcade &#10;Pharmacy &#10;7th Most &#10;Common &#10;Venue &#10;Au to &#10;Workshop &#10;Pet Store &#10;Fountain &#10;Coffee Shop &#10;Pizza Place &#10;Sports Bar &#10;Gym &#10;Photography &#10;Studio &#10;Cosmetics &#10;Shop &#10;Fountain &#10;Supermarket &#10;Dance Studio &#10;Beer Store &#10;Food &amp; Drink &#10;Shop &#10;8th Most &#10;Common &#10;Venue &#10;Big Box Store &#10;Photography &#10;Studio &#10;Supermarket &#10;Candy Store &#10;Pet Store &#10;Arcade &#10;Beer Store &#10;Candy Store &#10;Historic Site &#10;Supermarket &#10;Au to &#10;Workshop &#10;Wine Shop &#10;Café &#10;Skate Park &#10;9th Most &#10;Common &#10;Venue &#10;Pet Store &#10;Soccer Field &#10;Theater &#10;Dance Studio &#10;Flower Shop &#10;Gym &#10;Historic Site &#10;Pizza Place &#10;Multiplex &#10;Science &#10;Museum &#10;Health Food &#10;Store &#10;Food &amp; Drink &#10;Shop &#10;Bath House &#10;Café &#10;10th Most &#10;Common &#10;Venue &#10;Dance Studio &#10;Supermarket &#10;Arcade &#10;Flower Shop &#10;Café &#10;Supermarket &#10;Beer Bar &#10;Pet Store &#10;Restaurant &#10;Beer Store &#10;Convenience &#10;Store &#10;Pharmacy &#10;Nightclub &#10;Cosmetics &#10;Shop "/>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998" t="8059"/>
                    <a:stretch/>
                  </pic:blipFill>
                  <pic:spPr bwMode="auto">
                    <a:xfrm>
                      <a:off x="0" y="0"/>
                      <a:ext cx="5524724" cy="2733468"/>
                    </a:xfrm>
                    <a:prstGeom prst="rect">
                      <a:avLst/>
                    </a:prstGeom>
                    <a:noFill/>
                    <a:ln>
                      <a:noFill/>
                    </a:ln>
                    <a:extLst>
                      <a:ext uri="{53640926-AAD7-44D8-BBD7-CCE9431645EC}">
                        <a14:shadowObscured xmlns:a14="http://schemas.microsoft.com/office/drawing/2010/main"/>
                      </a:ext>
                    </a:extLst>
                  </pic:spPr>
                </pic:pic>
              </a:graphicData>
            </a:graphic>
          </wp:inline>
        </w:drawing>
      </w:r>
    </w:p>
    <w:p w14:paraId="476275E5"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2751B147" w14:textId="0E8BDFDC"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The next cluster</w:t>
      </w:r>
      <w:r w:rsidR="008D66E3" w:rsidRPr="003D0E49">
        <w:rPr>
          <w:rFonts w:ascii="Arial" w:eastAsia="Times New Roman" w:hAnsi="Arial" w:cs="Arial"/>
          <w:sz w:val="24"/>
          <w:szCs w:val="24"/>
        </w:rPr>
        <w:t xml:space="preserve"> with </w:t>
      </w:r>
      <w:r w:rsidR="002062F9" w:rsidRPr="003D0E49">
        <w:rPr>
          <w:rFonts w:ascii="Arial" w:eastAsia="Times New Roman" w:hAnsi="Arial" w:cs="Arial"/>
          <w:sz w:val="24"/>
          <w:szCs w:val="24"/>
        </w:rPr>
        <w:t>pink dots</w:t>
      </w:r>
      <w:r w:rsidRPr="003D0E49">
        <w:rPr>
          <w:rFonts w:ascii="Arial" w:eastAsia="Times New Roman" w:hAnsi="Arial" w:cs="Arial"/>
          <w:sz w:val="24"/>
          <w:szCs w:val="24"/>
        </w:rPr>
        <w:t xml:space="preserve"> mostly consist</w:t>
      </w:r>
      <w:r w:rsidR="0096281A">
        <w:rPr>
          <w:rFonts w:ascii="Arial" w:eastAsia="Times New Roman" w:hAnsi="Arial" w:cs="Arial"/>
          <w:sz w:val="24"/>
          <w:szCs w:val="24"/>
        </w:rPr>
        <w:t>s</w:t>
      </w:r>
      <w:r w:rsidRPr="003D0E49">
        <w:rPr>
          <w:rFonts w:ascii="Arial" w:eastAsia="Times New Roman" w:hAnsi="Arial" w:cs="Arial"/>
          <w:sz w:val="24"/>
          <w:szCs w:val="24"/>
        </w:rPr>
        <w:t xml:space="preserve"> of districts located quite far from the town center</w:t>
      </w:r>
      <w:r w:rsidR="0096281A">
        <w:rPr>
          <w:rFonts w:ascii="Arial" w:eastAsia="Times New Roman" w:hAnsi="Arial" w:cs="Arial"/>
          <w:sz w:val="24"/>
          <w:szCs w:val="24"/>
        </w:rPr>
        <w:t xml:space="preserve"> - </w:t>
      </w:r>
      <w:r w:rsidRPr="003D0E49">
        <w:rPr>
          <w:rFonts w:ascii="Arial" w:eastAsia="Times New Roman" w:hAnsi="Arial" w:cs="Arial"/>
          <w:sz w:val="24"/>
          <w:szCs w:val="24"/>
        </w:rPr>
        <w:t xml:space="preserve">many of them are close to airports and have 'Trail' as </w:t>
      </w:r>
      <w:r w:rsidR="0096281A">
        <w:rPr>
          <w:rFonts w:ascii="Arial" w:eastAsia="Times New Roman" w:hAnsi="Arial" w:cs="Arial"/>
          <w:sz w:val="24"/>
          <w:szCs w:val="24"/>
        </w:rPr>
        <w:t>the</w:t>
      </w:r>
      <w:r w:rsidRPr="003D0E49">
        <w:rPr>
          <w:rFonts w:ascii="Arial" w:eastAsia="Times New Roman" w:hAnsi="Arial" w:cs="Arial"/>
          <w:sz w:val="24"/>
          <w:szCs w:val="24"/>
        </w:rPr>
        <w:t xml:space="preserve"> most common venue, which means that there are quite a lot of forest areas in</w:t>
      </w:r>
      <w:r w:rsidR="008D66E3" w:rsidRPr="003D0E49">
        <w:rPr>
          <w:rFonts w:ascii="Arial" w:eastAsia="Times New Roman" w:hAnsi="Arial" w:cs="Arial"/>
          <w:sz w:val="24"/>
          <w:szCs w:val="24"/>
        </w:rPr>
        <w:t>side</w:t>
      </w:r>
      <w:r w:rsidRPr="003D0E49">
        <w:rPr>
          <w:rFonts w:ascii="Arial" w:eastAsia="Times New Roman" w:hAnsi="Arial" w:cs="Arial"/>
          <w:sz w:val="24"/>
          <w:szCs w:val="24"/>
        </w:rPr>
        <w:t xml:space="preserve"> the districts. These places are good for those who </w:t>
      </w:r>
      <w:r w:rsidR="0096281A">
        <w:rPr>
          <w:rFonts w:ascii="Arial" w:eastAsia="Times New Roman" w:hAnsi="Arial" w:cs="Arial"/>
          <w:sz w:val="24"/>
          <w:szCs w:val="24"/>
        </w:rPr>
        <w:t>are</w:t>
      </w:r>
      <w:r w:rsidRPr="003D0E49">
        <w:rPr>
          <w:rFonts w:ascii="Arial" w:eastAsia="Times New Roman" w:hAnsi="Arial" w:cs="Arial"/>
          <w:sz w:val="24"/>
          <w:szCs w:val="24"/>
        </w:rPr>
        <w:t xml:space="preserve"> not keen on being close to the center of Moscow (</w:t>
      </w:r>
      <w:r w:rsidR="0096281A">
        <w:rPr>
          <w:rFonts w:ascii="Arial" w:eastAsia="Times New Roman" w:hAnsi="Arial" w:cs="Arial"/>
          <w:sz w:val="24"/>
          <w:szCs w:val="24"/>
        </w:rPr>
        <w:t xml:space="preserve">for example </w:t>
      </w:r>
      <w:r w:rsidRPr="003D0E49">
        <w:rPr>
          <w:rFonts w:ascii="Arial" w:eastAsia="Times New Roman" w:hAnsi="Arial" w:cs="Arial"/>
          <w:sz w:val="24"/>
          <w:szCs w:val="24"/>
        </w:rPr>
        <w:t xml:space="preserve">do not have to </w:t>
      </w:r>
      <w:r w:rsidR="0096281A">
        <w:rPr>
          <w:rFonts w:ascii="Arial" w:eastAsia="Times New Roman" w:hAnsi="Arial" w:cs="Arial"/>
          <w:sz w:val="24"/>
          <w:szCs w:val="24"/>
        </w:rPr>
        <w:t>commute to</w:t>
      </w:r>
      <w:r w:rsidRPr="003D0E49">
        <w:rPr>
          <w:rFonts w:ascii="Arial" w:eastAsia="Times New Roman" w:hAnsi="Arial" w:cs="Arial"/>
          <w:sz w:val="24"/>
          <w:szCs w:val="24"/>
        </w:rPr>
        <w:t xml:space="preserve"> the center every day)</w:t>
      </w:r>
      <w:r w:rsidR="00325FB4" w:rsidRPr="003D0E49">
        <w:rPr>
          <w:rFonts w:ascii="Arial" w:eastAsia="Times New Roman" w:hAnsi="Arial" w:cs="Arial"/>
          <w:sz w:val="24"/>
          <w:szCs w:val="24"/>
        </w:rPr>
        <w:t>,</w:t>
      </w:r>
      <w:r w:rsidRPr="003D0E49">
        <w:rPr>
          <w:rFonts w:ascii="Arial" w:eastAsia="Times New Roman" w:hAnsi="Arial" w:cs="Arial"/>
          <w:sz w:val="24"/>
          <w:szCs w:val="24"/>
        </w:rPr>
        <w:t xml:space="preserve"> who ha</w:t>
      </w:r>
      <w:r w:rsidR="0096281A">
        <w:rPr>
          <w:rFonts w:ascii="Arial" w:eastAsia="Times New Roman" w:hAnsi="Arial" w:cs="Arial"/>
          <w:sz w:val="24"/>
          <w:szCs w:val="24"/>
        </w:rPr>
        <w:t>ve</w:t>
      </w:r>
      <w:r w:rsidRPr="003D0E49">
        <w:rPr>
          <w:rFonts w:ascii="Arial" w:eastAsia="Times New Roman" w:hAnsi="Arial" w:cs="Arial"/>
          <w:sz w:val="24"/>
          <w:szCs w:val="24"/>
        </w:rPr>
        <w:t xml:space="preserve"> job</w:t>
      </w:r>
      <w:r w:rsidR="0096281A">
        <w:rPr>
          <w:rFonts w:ascii="Arial" w:eastAsia="Times New Roman" w:hAnsi="Arial" w:cs="Arial"/>
          <w:sz w:val="24"/>
          <w:szCs w:val="24"/>
        </w:rPr>
        <w:t>s</w:t>
      </w:r>
      <w:r w:rsidRPr="003D0E49">
        <w:rPr>
          <w:rFonts w:ascii="Arial" w:eastAsia="Times New Roman" w:hAnsi="Arial" w:cs="Arial"/>
          <w:sz w:val="24"/>
          <w:szCs w:val="24"/>
        </w:rPr>
        <w:t xml:space="preserve"> in such remote areas as airports</w:t>
      </w:r>
      <w:r w:rsidR="00325FB4" w:rsidRPr="003D0E49">
        <w:rPr>
          <w:rFonts w:ascii="Arial" w:eastAsia="Times New Roman" w:hAnsi="Arial" w:cs="Arial"/>
          <w:sz w:val="24"/>
          <w:szCs w:val="24"/>
        </w:rPr>
        <w:t xml:space="preserve"> or</w:t>
      </w:r>
      <w:r w:rsidR="006333B4" w:rsidRPr="003D0E49">
        <w:rPr>
          <w:rFonts w:ascii="Arial" w:eastAsia="Times New Roman" w:hAnsi="Arial" w:cs="Arial"/>
          <w:sz w:val="24"/>
          <w:szCs w:val="24"/>
        </w:rPr>
        <w:t xml:space="preserve"> who</w:t>
      </w:r>
      <w:r w:rsidR="00325FB4" w:rsidRPr="003D0E49">
        <w:rPr>
          <w:rFonts w:ascii="Arial" w:eastAsia="Times New Roman" w:hAnsi="Arial" w:cs="Arial"/>
          <w:sz w:val="24"/>
          <w:szCs w:val="24"/>
        </w:rPr>
        <w:t xml:space="preserve"> just want to live </w:t>
      </w:r>
      <w:r w:rsidR="00165FD6" w:rsidRPr="003D0E49">
        <w:rPr>
          <w:rFonts w:ascii="Arial" w:eastAsia="Times New Roman" w:hAnsi="Arial" w:cs="Arial"/>
          <w:sz w:val="24"/>
          <w:szCs w:val="24"/>
        </w:rPr>
        <w:t xml:space="preserve">in more ‘natural’ places, but </w:t>
      </w:r>
      <w:r w:rsidR="007278CF" w:rsidRPr="003D0E49">
        <w:rPr>
          <w:rFonts w:ascii="Arial" w:eastAsia="Times New Roman" w:hAnsi="Arial" w:cs="Arial"/>
          <w:sz w:val="24"/>
          <w:szCs w:val="24"/>
        </w:rPr>
        <w:t>still near the town</w:t>
      </w:r>
      <w:r w:rsidRPr="003D0E49">
        <w:rPr>
          <w:rFonts w:ascii="Arial" w:eastAsia="Times New Roman" w:hAnsi="Arial" w:cs="Arial"/>
          <w:sz w:val="24"/>
          <w:szCs w:val="24"/>
        </w:rPr>
        <w:t>.</w:t>
      </w:r>
    </w:p>
    <w:p w14:paraId="040AB787" w14:textId="31D48DDB"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lastRenderedPageBreak/>
        <w:drawing>
          <wp:inline distT="0" distB="0" distL="0" distR="0" wp14:anchorId="13CF36EE" wp14:editId="72DDEB5A">
            <wp:extent cx="5553190" cy="2715763"/>
            <wp:effectExtent l="0" t="0" r="0" b="8890"/>
            <wp:docPr id="3" name="Picture 3" descr="Machine generated alternative text:&#10;cluster6 = &#10;clusters &#10;mos cow &#10;merged . loc ' Cluster &#10;Labels • ] &#10;moscow_merged . columns[ [e] &#10;+ list (range(5, &#10;moscow_merged . shape [I] ) ) &#10;1st Most &#10;Common &#10;Venue &#10;Café &#10;Supermarket &#10;Park &#10;Airport &#10;Lounge &#10;Supermarket &#10;Supermarket &#10;Clothing &#10;Store &#10;Supermarket &#10;Airport &#10;Service &#10;Café &#10;Airport &#10;Service &#10;Movie &#10;Theater &#10;Park &#10;2nd Most &#10;Common &#10;Venue &#10;Gym / Fitness &#10;Center &#10;Health Food &#10;Store &#10;Restaurant &#10;Airport &#10;Service &#10;Clothing Store &#10;Clothing Store &#10;Park &#10;Park &#10;Supermarket &#10;Grocery Store &#10;Supermarket &#10;Big Box Store &#10;Pizza Place &#10;3rd Most &#10;Common &#10;Venue &#10;Airport &#10;Service &#10;Park &#10;Supermarket &#10;Scenic &#10;Lookout &#10;Coffee Shop &#10;Coffee Shop &#10;Gym / Fitness &#10;Center &#10;Café &#10;Clothing &#10;Store &#10;Coffee Shop &#10;Coffee Shop &#10;Pizza Place &#10;Gym / Fitness &#10;Center &#10;4th Most &#10;Common &#10;Venue &#10;Supermarket &#10;Fast Food &#10;Restaurant &#10;Rest Area &#10;Coffee Shop &#10;4 &#10;9 &#10;Neig h borhood &#10;MocKoscK&quot;'7 &#10;MocKoscK&quot;'7 &#10;Tpos•nzx &#10;A: ponopT &#10;B Hyxoso &#10;AOH cc '7 &#10;KpOK0E0 &#10;47.333333 &#10;52.000000 &#10;46.550000 &#10;44.500000 &#10;48.442857 &#10;60466667 &#10;47488333 &#10;51.633333 &#10;29.000000 &#10;71.820000 &#10;37.000000 &#10;52.560000 &#10;47.275000 &#10;P rice/m2 &#10;180645.263750 &#10;145546.985000 &#10;156829.279000 &#10;159806.910000 &#10;163715.341429 &#10;192210.563333 &#10;163809.746875 &#10;141985.216667 &#10;131034ß80000 &#10;262446.278000 &#10;172972.970000 &#10;313983.910000 &#10;139882.672500 &#10;Latitude &#10;55.633500 &#10;55.527326 &#10;5549571 &#10;55.595160 &#10;55.602144 &#10;55.608404 &#10;55.578330 &#10;55484842 &#10;55.570014 &#10;55.803312 &#10;55.610845 &#10;55.697798 &#10;55.969330 &#10;Cluster &#10;Longitude &#10;Labels &#10;37.290298 &#10;37443200 &#10;37.366610 &#10;37.208273 &#10;37.346551 &#10;37.368901 &#10;37.305561 &#10;37.322368 &#10;37.5425&quot; &#10;37.296685 &#10;37.618390 &#10;37.176122 &#10;Pizza &#10;Pizza &#10;PI ace &#10;PI ace &#10;Café &#10;Restaurant &#10;Coffee Shop &#10;Restaurant &#10;Mobile Phone &#10;Shop &#10;Shopping &#10;Mall &#10;Café &#10;5th Most &#10;Common &#10;Venue &#10;Museum &#10;Fried Chicken &#10;Joint &#10;Convenience &#10;Store &#10;Du ty -free &#10;Shop &#10;Hotel &#10;Hotel &#10;Supermarket &#10;Soccer Field &#10;Shopping &#10;Gourmet &#10;Shop &#10;Pizza Place &#10;Restaurant &#10;8 rewery &#10;6th Most &#10;Common &#10;Venue &#10;Clothing &#10;Store &#10;Clothing &#10;Store &#10;Resort &#10;Convenience &#10;Store &#10;Gym / Fitness &#10;Center &#10;Gym / Fitness &#10;Center &#10;Cosmetics &#10;Shop &#10;Farmers &#10;Market &#10;Mobile Phone &#10;Shop &#10;Shopping &#10;Mall &#10;Clothing &#10;Store &#10;Convenience &#10;Store &#10;Restaurant &#10;7th Most &#10;Common &#10;Venue &#10;Gym Pool &#10;Japanese &#10;Restaurant &#10;Bakery &#10;Train Station &#10;Convenience &#10;Store &#10;Convenience &#10;Store &#10;Restaurant &#10;Bakery &#10;Hotel &#10;Bakery &#10;Airport &#10;Lounge &#10;Electronics &#10;Store &#10;Pharmacy &#10;8th Most &#10;Common &#10;Venue &#10;Mobile Phone &#10;Shop &#10;Italian &#10;Restaurant &#10;Trail &#10;Café &#10;Jewelry Store &#10;Grocery Store &#10;Airport &#10;Lounge &#10;Dessert Shop &#10;Café &#10;Multiplex &#10;Coffee Shop &#10;9th Most &#10;Common &#10;Venue &#10;Gourmet &#10;Shop &#10;Restaurant &#10;Italian &#10;Restaura nt &#10;Racetrack &#10;Park &#10;Park &#10;Gourmet &#10;Shop &#10;Convenience &#10;Store &#10;Supermarket &#10;Park &#10;Food &amp; Drink &#10;Shop &#10;Pool Hall &#10;10th Most &#10;Common &#10;Venue &#10;Coffee Shop &#10;Rest Area &#10;Grocery Store &#10;Supermarket &#10;Big Box Store &#10;Big Box Store &#10;Italian &#10;Restaura nt &#10;Trail &#10;Housing &#10;Development &#10;Modern &#10;European &#10;Restaurant &#10;Skating Rink &#10;Be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cluster6 = &#10;clusters &#10;mos cow &#10;merged . loc ' Cluster &#10;Labels • ] &#10;moscow_merged . columns[ [e] &#10;+ list (range(5, &#10;moscow_merged . shape [I] ) ) &#10;1st Most &#10;Common &#10;Venue &#10;Café &#10;Supermarket &#10;Park &#10;Airport &#10;Lounge &#10;Supermarket &#10;Supermarket &#10;Clothing &#10;Store &#10;Supermarket &#10;Airport &#10;Service &#10;Café &#10;Airport &#10;Service &#10;Movie &#10;Theater &#10;Park &#10;2nd Most &#10;Common &#10;Venue &#10;Gym / Fitness &#10;Center &#10;Health Food &#10;Store &#10;Restaurant &#10;Airport &#10;Service &#10;Clothing Store &#10;Clothing Store &#10;Park &#10;Park &#10;Supermarket &#10;Grocery Store &#10;Supermarket &#10;Big Box Store &#10;Pizza Place &#10;3rd Most &#10;Common &#10;Venue &#10;Airport &#10;Service &#10;Park &#10;Supermarket &#10;Scenic &#10;Lookout &#10;Coffee Shop &#10;Coffee Shop &#10;Gym / Fitness &#10;Center &#10;Café &#10;Clothing &#10;Store &#10;Coffee Shop &#10;Coffee Shop &#10;Pizza Place &#10;Gym / Fitness &#10;Center &#10;4th Most &#10;Common &#10;Venue &#10;Supermarket &#10;Fast Food &#10;Restaurant &#10;Rest Area &#10;Coffee Shop &#10;4 &#10;9 &#10;Neig h borhood &#10;MocKoscK&quot;'7 &#10;MocKoscK&quot;'7 &#10;Tpos•nzx &#10;A: ponopT &#10;B Hyxoso &#10;AOH cc '7 &#10;KpOK0E0 &#10;47.333333 &#10;52.000000 &#10;46.550000 &#10;44.500000 &#10;48.442857 &#10;60466667 &#10;47488333 &#10;51.633333 &#10;29.000000 &#10;71.820000 &#10;37.000000 &#10;52.560000 &#10;47.275000 &#10;P rice/m2 &#10;180645.263750 &#10;145546.985000 &#10;156829.279000 &#10;159806.910000 &#10;163715.341429 &#10;192210.563333 &#10;163809.746875 &#10;141985.216667 &#10;131034ß80000 &#10;262446.278000 &#10;172972.970000 &#10;313983.910000 &#10;139882.672500 &#10;Latitude &#10;55.633500 &#10;55.527326 &#10;5549571 &#10;55.595160 &#10;55.602144 &#10;55.608404 &#10;55.578330 &#10;55484842 &#10;55.570014 &#10;55.803312 &#10;55.610845 &#10;55.697798 &#10;55.969330 &#10;Cluster &#10;Longitude &#10;Labels &#10;37.290298 &#10;37443200 &#10;37.366610 &#10;37.208273 &#10;37.346551 &#10;37.368901 &#10;37.305561 &#10;37.322368 &#10;37.5425&quot; &#10;37.296685 &#10;37.618390 &#10;37.176122 &#10;Pizza &#10;Pizza &#10;PI ace &#10;PI ace &#10;Café &#10;Restaurant &#10;Coffee Shop &#10;Restaurant &#10;Mobile Phone &#10;Shop &#10;Shopping &#10;Mall &#10;Café &#10;5th Most &#10;Common &#10;Venue &#10;Museum &#10;Fried Chicken &#10;Joint &#10;Convenience &#10;Store &#10;Du ty -free &#10;Shop &#10;Hotel &#10;Hotel &#10;Supermarket &#10;Soccer Field &#10;Shopping &#10;Gourmet &#10;Shop &#10;Pizza Place &#10;Restaurant &#10;8 rewery &#10;6th Most &#10;Common &#10;Venue &#10;Clothing &#10;Store &#10;Clothing &#10;Store &#10;Resort &#10;Convenience &#10;Store &#10;Gym / Fitness &#10;Center &#10;Gym / Fitness &#10;Center &#10;Cosmetics &#10;Shop &#10;Farmers &#10;Market &#10;Mobile Phone &#10;Shop &#10;Shopping &#10;Mall &#10;Clothing &#10;Store &#10;Convenience &#10;Store &#10;Restaurant &#10;7th Most &#10;Common &#10;Venue &#10;Gym Pool &#10;Japanese &#10;Restaurant &#10;Bakery &#10;Train Station &#10;Convenience &#10;Store &#10;Convenience &#10;Store &#10;Restaurant &#10;Bakery &#10;Hotel &#10;Bakery &#10;Airport &#10;Lounge &#10;Electronics &#10;Store &#10;Pharmacy &#10;8th Most &#10;Common &#10;Venue &#10;Mobile Phone &#10;Shop &#10;Italian &#10;Restaurant &#10;Trail &#10;Café &#10;Jewelry Store &#10;Grocery Store &#10;Airport &#10;Lounge &#10;Dessert Shop &#10;Café &#10;Multiplex &#10;Coffee Shop &#10;9th Most &#10;Common &#10;Venue &#10;Gourmet &#10;Shop &#10;Restaurant &#10;Italian &#10;Restaura nt &#10;Racetrack &#10;Park &#10;Park &#10;Gourmet &#10;Shop &#10;Convenience &#10;Store &#10;Supermarket &#10;Park &#10;Food &amp; Drink &#10;Shop &#10;Pool Hall &#10;10th Most &#10;Common &#10;Venue &#10;Coffee Shop &#10;Rest Area &#10;Grocery Store &#10;Supermarket &#10;Big Box Store &#10;Big Box Store &#10;Italian &#10;Restaura nt &#10;Trail &#10;Housing &#10;Development &#10;Modern &#10;European &#10;Restaurant &#10;Skating Rink &#10;Beach "/>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505" t="7494"/>
                    <a:stretch/>
                  </pic:blipFill>
                  <pic:spPr bwMode="auto">
                    <a:xfrm>
                      <a:off x="0" y="0"/>
                      <a:ext cx="5554076" cy="2716197"/>
                    </a:xfrm>
                    <a:prstGeom prst="rect">
                      <a:avLst/>
                    </a:prstGeom>
                    <a:noFill/>
                    <a:ln>
                      <a:noFill/>
                    </a:ln>
                    <a:extLst>
                      <a:ext uri="{53640926-AAD7-44D8-BBD7-CCE9431645EC}">
                        <a14:shadowObscured xmlns:a14="http://schemas.microsoft.com/office/drawing/2010/main"/>
                      </a:ext>
                    </a:extLst>
                  </pic:spPr>
                </pic:pic>
              </a:graphicData>
            </a:graphic>
          </wp:inline>
        </w:drawing>
      </w:r>
    </w:p>
    <w:p w14:paraId="2A2F7B81"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7AA1C5F2"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2B33DD0F" w14:textId="2E18C6ED"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xml:space="preserve">The last cluster, labeled with light blue dots on the map, represents the central part of Moscow with a great variety of cafes, restaurants, hotels (yoga studio is also quite a popular venue there) and the most vibrant life. If you want to </w:t>
      </w:r>
      <w:r w:rsidR="0096281A" w:rsidRPr="003D0E49">
        <w:rPr>
          <w:rFonts w:ascii="Arial" w:eastAsia="Times New Roman" w:hAnsi="Arial" w:cs="Arial"/>
          <w:sz w:val="24"/>
          <w:szCs w:val="24"/>
        </w:rPr>
        <w:t xml:space="preserve">always </w:t>
      </w:r>
      <w:r w:rsidRPr="003D0E49">
        <w:rPr>
          <w:rFonts w:ascii="Arial" w:eastAsia="Times New Roman" w:hAnsi="Arial" w:cs="Arial"/>
          <w:sz w:val="24"/>
          <w:szCs w:val="24"/>
        </w:rPr>
        <w:t>feel 'in the center'</w:t>
      </w:r>
      <w:r w:rsidR="0096281A">
        <w:rPr>
          <w:rFonts w:ascii="Arial" w:eastAsia="Times New Roman" w:hAnsi="Arial" w:cs="Arial"/>
          <w:sz w:val="24"/>
          <w:szCs w:val="24"/>
        </w:rPr>
        <w:t>,</w:t>
      </w:r>
      <w:r w:rsidRPr="003D0E49">
        <w:rPr>
          <w:rFonts w:ascii="Arial" w:eastAsia="Times New Roman" w:hAnsi="Arial" w:cs="Arial"/>
          <w:sz w:val="24"/>
          <w:szCs w:val="24"/>
        </w:rPr>
        <w:t xml:space="preserve"> </w:t>
      </w:r>
      <w:r w:rsidR="0096281A">
        <w:rPr>
          <w:rFonts w:ascii="Arial" w:eastAsia="Times New Roman" w:hAnsi="Arial" w:cs="Arial"/>
          <w:sz w:val="24"/>
          <w:szCs w:val="24"/>
        </w:rPr>
        <w:t>this</w:t>
      </w:r>
      <w:r w:rsidRPr="003D0E49">
        <w:rPr>
          <w:rFonts w:ascii="Arial" w:eastAsia="Times New Roman" w:hAnsi="Arial" w:cs="Arial"/>
          <w:sz w:val="24"/>
          <w:szCs w:val="24"/>
        </w:rPr>
        <w:t xml:space="preserve"> is</w:t>
      </w:r>
      <w:r w:rsidR="0096281A">
        <w:rPr>
          <w:rFonts w:ascii="Arial" w:eastAsia="Times New Roman" w:hAnsi="Arial" w:cs="Arial"/>
          <w:sz w:val="24"/>
          <w:szCs w:val="24"/>
        </w:rPr>
        <w:t xml:space="preserve"> most likely</w:t>
      </w:r>
      <w:r w:rsidRPr="003D0E49">
        <w:rPr>
          <w:rFonts w:ascii="Arial" w:eastAsia="Times New Roman" w:hAnsi="Arial" w:cs="Arial"/>
          <w:sz w:val="24"/>
          <w:szCs w:val="24"/>
        </w:rPr>
        <w:t xml:space="preserve"> the best </w:t>
      </w:r>
      <w:r w:rsidR="0096281A">
        <w:rPr>
          <w:rFonts w:ascii="Arial" w:eastAsia="Times New Roman" w:hAnsi="Arial" w:cs="Arial"/>
          <w:sz w:val="24"/>
          <w:szCs w:val="24"/>
        </w:rPr>
        <w:t>(</w:t>
      </w:r>
      <w:r w:rsidR="0096281A" w:rsidRPr="003D0E49">
        <w:rPr>
          <w:rFonts w:ascii="Arial" w:eastAsia="Times New Roman" w:hAnsi="Arial" w:cs="Arial"/>
          <w:sz w:val="24"/>
          <w:szCs w:val="24"/>
        </w:rPr>
        <w:t>but, obviously, it is the most expensive</w:t>
      </w:r>
      <w:r w:rsidR="0096281A">
        <w:rPr>
          <w:rFonts w:ascii="Arial" w:eastAsia="Times New Roman" w:hAnsi="Arial" w:cs="Arial"/>
          <w:sz w:val="24"/>
          <w:szCs w:val="24"/>
        </w:rPr>
        <w:t>)</w:t>
      </w:r>
      <w:r w:rsidR="0096281A" w:rsidRPr="003D0E49">
        <w:rPr>
          <w:rFonts w:ascii="Arial" w:eastAsia="Times New Roman" w:hAnsi="Arial" w:cs="Arial"/>
          <w:sz w:val="24"/>
          <w:szCs w:val="24"/>
        </w:rPr>
        <w:t xml:space="preserve"> </w:t>
      </w:r>
      <w:r w:rsidRPr="003D0E49">
        <w:rPr>
          <w:rFonts w:ascii="Arial" w:eastAsia="Times New Roman" w:hAnsi="Arial" w:cs="Arial"/>
          <w:sz w:val="24"/>
          <w:szCs w:val="24"/>
        </w:rPr>
        <w:t>place to live</w:t>
      </w:r>
      <w:r w:rsidR="0096281A">
        <w:rPr>
          <w:rFonts w:ascii="Arial" w:eastAsia="Times New Roman" w:hAnsi="Arial" w:cs="Arial"/>
          <w:sz w:val="24"/>
          <w:szCs w:val="24"/>
        </w:rPr>
        <w:t>.</w:t>
      </w:r>
      <w:r w:rsidRPr="003D0E49">
        <w:rPr>
          <w:rFonts w:ascii="Arial" w:eastAsia="Times New Roman" w:hAnsi="Arial" w:cs="Arial"/>
          <w:sz w:val="24"/>
          <w:szCs w:val="24"/>
        </w:rPr>
        <w:t xml:space="preserve"> </w:t>
      </w:r>
    </w:p>
    <w:p w14:paraId="7FB463EF" w14:textId="7EF9C8E8"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drawing>
          <wp:inline distT="0" distB="0" distL="0" distR="0" wp14:anchorId="0F7AFB31" wp14:editId="3F03ABB6">
            <wp:extent cx="5562869" cy="2443480"/>
            <wp:effectExtent l="0" t="0" r="0" b="0"/>
            <wp:docPr id="2" name="Picture 2" descr="Machine generated alternative text:&#10;cluster7 = &#10;cluster7 &#10;mos cow &#10;merged . loc ' Cluster &#10;Labels • ] &#10;mos cow &#10;merged . columns[ [e] &#10;+ list (range(5, moscow_merged.shapeCI]))]) &#10;Cluster &#10;Labels &#10;38 &#10;39 &#10;61 &#10;105 &#10;106 &#10;113 &#10;Neig hborhood &#10;EacuaHHsM &#10;Ser os07 &#10;Loporovwnoso &#10;33Mocxsopegse &#10;nee proso &#10;poæa &#10;Tse pcK0'7 &#10;64.625000 &#10;63.500000 &#10;58.795937 &#10;60.800000 &#10;55.200000 &#10;51.725000 &#10;50.700000 &#10;38.333333 &#10;60.033611 &#10;57.026667 &#10;58.070000 &#10;67.711765 &#10;68.033333 &#10;P rice/m2 &#10;535307.287500 &#10;410910.774545 &#10;358908.453438 &#10;375134.585556 &#10;467350.657500 &#10;225177.850000 &#10;278059.105000 &#10;520245.633333 &#10;437091.013611 &#10;343136.710667 &#10;453421.178000 &#10;532246.782353 &#10;597249.783333 &#10;Latitude &#10;55.751138 &#10;55.766567 &#10;55.783833 &#10;55.739468 &#10;55.734157 &#10;55.753635 &#10;55.79031 &#10;55.780066 &#10;55.763432 &#10;55.740010 &#10;55.770127 &#10;55.7291&quot; &#10;55.730826 &#10;Longitude &#10;37.590003 &#10;37.671229 &#10;37.576960 &#10;37.547656 &#10;37.634290 &#10;37.704817 &#10;37.614374 &#10;37.628801 &#10;37.562389 &#10;37.66071 &#10;37.60018 &#10;37.574525 &#10;37.607565 &#10;1st Most &#10;Common &#10;Venue &#10;Coffee Shop &#10;Coffee Shop &#10;Coffee Shop &#10;Park &#10;Hotel &#10;Coffee Shop &#10;Coffee Shop &#10;Coffee Shop &#10;Coffee Shop &#10;Yoga Studio &#10;Coffee Shop &#10;Park &#10;Park &#10;2nd Most &#10;Common &#10;Venue &#10;Hotel &#10;Hotel &#10;Hotel &#10;Coffee Shop &#10;Yoga Studio &#10;Yoga Studio &#10;Park &#10;Hotel &#10;Gym / Fitness &#10;Center &#10;Yoga Studio &#10;Scenic &#10;Lookout &#10;Hotel &#10;3rd Most &#10;Common &#10;Venue &#10;Park &#10;Yoga Studio &#10;Yoga Studio &#10;Yoga Studio &#10;Concert Hall &#10;Gym / Fitness &#10;Center &#10;Beer Bar &#10;Hotel &#10;Park &#10;Hotel &#10;Hotel &#10;Wine Shop &#10;Coffee Shop &#10;4th Most &#10;Common &#10;Venue &#10;Yoga Studio &#10;Garden &#10;Park &#10;Scenic &#10;Lookout &#10;Art Gallery &#10;Health Food &#10;Store &#10;Photography &#10;Studio &#10;Park &#10;Plaza &#10;Road &#10;Yoga Studio &#10;5th Most &#10;Common &#10;Venue &#10;Plaza &#10;Beer Bar &#10;Theater &#10;Arts &amp; Crafts &#10;Store &#10;Concert Hall &#10;Yoga Studio &#10;Yoga Studio &#10;Russian &#10;Rests u rant &#10;Coffee Shop &#10;Theater &#10;6th Most &#10;Common &#10;Venue &#10;Concert Hall &#10;Park &#10;Photography &#10;Studio &#10;Restaurant &#10;Pizza Place &#10;Gourmet &#10;Shop &#10;Health Food &#10;Store &#10;Dance Studio &#10;Beer Bar &#10;Theater &#10;Concert Hall &#10;Yoga Studio &#10;Pizza Place &#10;7th Most &#10;Common &#10;Venue &#10;Art Gallery &#10;Dance Studio &#10;Fountain &#10;Road &#10;Bar &#10;Dance Studio &#10;Russian &#10;Restaurant &#10;Theater &#10;Arcade &#10;Theater &#10;Theater &#10;Scenic &#10;Lookout &#10;8th Most &#10;Common &#10;Venue &#10;Bookstore &#10;Wine Shop &#10;Coffee Shop &#10;Music Venue &#10;Gym / Fitness &#10;Center &#10;Concert Hall &#10;Art Museum &#10;Hookah Bar &#10;Pizza Place &#10;Hotel &#10;Concert Hall &#10;9th Most &#10;Common &#10;Venue &#10;Russian &#10;Rests u rant &#10;Gym / Fitness &#10;Center &#10;Health Food &#10;Store &#10;Hotel &#10;Martial Arts &#10;DOJ o &#10;Yoga Studio &#10;Basketball &#10;Court &#10;Spa &#10;Martial Arts &#10;DOJ o &#10;Park &#10;Auto &#10;Workshop &#10;10th Most &#10;Common &#10;Venue &#10;Boutique &#10;Pizza Place &#10;Concert Hall &#10;Park &#10;Basketball &#10;Court &#10;Hotel &#10;Salon &#10;Barbershop &#10;Gourmet Shop &#10;Candy Store &#10;Flower Shop &#10;Salon &#10;Barbershop &#10;Gard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cluster7 = &#10;cluster7 &#10;mos cow &#10;merged . loc ' Cluster &#10;Labels • ] &#10;mos cow &#10;merged . columns[ [e] &#10;+ list (range(5, moscow_merged.shapeCI]))]) &#10;Cluster &#10;Labels &#10;38 &#10;39 &#10;61 &#10;105 &#10;106 &#10;113 &#10;Neig hborhood &#10;EacuaHHsM &#10;Ser os07 &#10;Loporovwnoso &#10;33Mocxsopegse &#10;nee proso &#10;poæa &#10;Tse pcK0'7 &#10;64.625000 &#10;63.500000 &#10;58.795937 &#10;60.800000 &#10;55.200000 &#10;51.725000 &#10;50.700000 &#10;38.333333 &#10;60.033611 &#10;57.026667 &#10;58.070000 &#10;67.711765 &#10;68.033333 &#10;P rice/m2 &#10;535307.287500 &#10;410910.774545 &#10;358908.453438 &#10;375134.585556 &#10;467350.657500 &#10;225177.850000 &#10;278059.105000 &#10;520245.633333 &#10;437091.013611 &#10;343136.710667 &#10;453421.178000 &#10;532246.782353 &#10;597249.783333 &#10;Latitude &#10;55.751138 &#10;55.766567 &#10;55.783833 &#10;55.739468 &#10;55.734157 &#10;55.753635 &#10;55.79031 &#10;55.780066 &#10;55.763432 &#10;55.740010 &#10;55.770127 &#10;55.7291&quot; &#10;55.730826 &#10;Longitude &#10;37.590003 &#10;37.671229 &#10;37.576960 &#10;37.547656 &#10;37.634290 &#10;37.704817 &#10;37.614374 &#10;37.628801 &#10;37.562389 &#10;37.66071 &#10;37.60018 &#10;37.574525 &#10;37.607565 &#10;1st Most &#10;Common &#10;Venue &#10;Coffee Shop &#10;Coffee Shop &#10;Coffee Shop &#10;Park &#10;Hotel &#10;Coffee Shop &#10;Coffee Shop &#10;Coffee Shop &#10;Coffee Shop &#10;Yoga Studio &#10;Coffee Shop &#10;Park &#10;Park &#10;2nd Most &#10;Common &#10;Venue &#10;Hotel &#10;Hotel &#10;Hotel &#10;Coffee Shop &#10;Yoga Studio &#10;Yoga Studio &#10;Park &#10;Hotel &#10;Gym / Fitness &#10;Center &#10;Yoga Studio &#10;Scenic &#10;Lookout &#10;Hotel &#10;3rd Most &#10;Common &#10;Venue &#10;Park &#10;Yoga Studio &#10;Yoga Studio &#10;Yoga Studio &#10;Concert Hall &#10;Gym / Fitness &#10;Center &#10;Beer Bar &#10;Hotel &#10;Park &#10;Hotel &#10;Hotel &#10;Wine Shop &#10;Coffee Shop &#10;4th Most &#10;Common &#10;Venue &#10;Yoga Studio &#10;Garden &#10;Park &#10;Scenic &#10;Lookout &#10;Art Gallery &#10;Health Food &#10;Store &#10;Photography &#10;Studio &#10;Park &#10;Plaza &#10;Road &#10;Yoga Studio &#10;5th Most &#10;Common &#10;Venue &#10;Plaza &#10;Beer Bar &#10;Theater &#10;Arts &amp; Crafts &#10;Store &#10;Concert Hall &#10;Yoga Studio &#10;Yoga Studio &#10;Russian &#10;Rests u rant &#10;Coffee Shop &#10;Theater &#10;6th Most &#10;Common &#10;Venue &#10;Concert Hall &#10;Park &#10;Photography &#10;Studio &#10;Restaurant &#10;Pizza Place &#10;Gourmet &#10;Shop &#10;Health Food &#10;Store &#10;Dance Studio &#10;Beer Bar &#10;Theater &#10;Concert Hall &#10;Yoga Studio &#10;Pizza Place &#10;7th Most &#10;Common &#10;Venue &#10;Art Gallery &#10;Dance Studio &#10;Fountain &#10;Road &#10;Bar &#10;Dance Studio &#10;Russian &#10;Restaurant &#10;Theater &#10;Arcade &#10;Theater &#10;Theater &#10;Scenic &#10;Lookout &#10;8th Most &#10;Common &#10;Venue &#10;Bookstore &#10;Wine Shop &#10;Coffee Shop &#10;Music Venue &#10;Gym / Fitness &#10;Center &#10;Concert Hall &#10;Art Museum &#10;Hookah Bar &#10;Pizza Place &#10;Hotel &#10;Concert Hall &#10;9th Most &#10;Common &#10;Venue &#10;Russian &#10;Rests u rant &#10;Gym / Fitness &#10;Center &#10;Health Food &#10;Store &#10;Hotel &#10;Martial Arts &#10;DOJ o &#10;Yoga Studio &#10;Basketball &#10;Court &#10;Spa &#10;Martial Arts &#10;DOJ o &#10;Park &#10;Auto &#10;Workshop &#10;10th Most &#10;Common &#10;Venue &#10;Boutique &#10;Pizza Place &#10;Concert Hall &#10;Park &#10;Basketball &#10;Court &#10;Hotel &#10;Salon &#10;Barbershop &#10;Gourmet Shop &#10;Candy Store &#10;Flower Shop &#10;Salon &#10;Barbershop &#10;Garden "/>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339" t="8929"/>
                    <a:stretch/>
                  </pic:blipFill>
                  <pic:spPr bwMode="auto">
                    <a:xfrm>
                      <a:off x="0" y="0"/>
                      <a:ext cx="5563841" cy="2443907"/>
                    </a:xfrm>
                    <a:prstGeom prst="rect">
                      <a:avLst/>
                    </a:prstGeom>
                    <a:noFill/>
                    <a:ln>
                      <a:noFill/>
                    </a:ln>
                    <a:extLst>
                      <a:ext uri="{53640926-AAD7-44D8-BBD7-CCE9431645EC}">
                        <a14:shadowObscured xmlns:a14="http://schemas.microsoft.com/office/drawing/2010/main"/>
                      </a:ext>
                    </a:extLst>
                  </pic:spPr>
                </pic:pic>
              </a:graphicData>
            </a:graphic>
          </wp:inline>
        </w:drawing>
      </w:r>
    </w:p>
    <w:p w14:paraId="466ABFB6"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08497493"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0509DB83" w14:textId="6F3C2F98" w:rsidR="006109E4" w:rsidRPr="004863A4" w:rsidRDefault="004863A4" w:rsidP="006109E4">
      <w:pPr>
        <w:spacing w:after="0" w:line="240" w:lineRule="auto"/>
        <w:ind w:left="363"/>
        <w:rPr>
          <w:rFonts w:ascii="Arial" w:eastAsia="Times New Roman" w:hAnsi="Arial" w:cs="Arial"/>
          <w:b/>
          <w:bCs/>
          <w:sz w:val="24"/>
          <w:szCs w:val="24"/>
        </w:rPr>
      </w:pPr>
      <w:r w:rsidRPr="004863A4">
        <w:rPr>
          <w:rFonts w:ascii="Arial" w:eastAsia="Times New Roman" w:hAnsi="Arial" w:cs="Arial"/>
          <w:b/>
          <w:bCs/>
          <w:sz w:val="24"/>
          <w:szCs w:val="24"/>
        </w:rPr>
        <w:t>RESULTS</w:t>
      </w:r>
    </w:p>
    <w:p w14:paraId="6636D53A"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3856C878" w14:textId="07944832" w:rsidR="00146160" w:rsidRPr="003D0E49" w:rsidRDefault="00454283" w:rsidP="00146160">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There are four main clusters in Moscow identified during the research</w:t>
      </w:r>
      <w:r w:rsidR="002F1843" w:rsidRPr="003D0E49">
        <w:rPr>
          <w:rFonts w:ascii="Arial" w:eastAsia="Times New Roman" w:hAnsi="Arial" w:cs="Arial"/>
          <w:sz w:val="24"/>
          <w:szCs w:val="24"/>
        </w:rPr>
        <w:t xml:space="preserve">, </w:t>
      </w:r>
      <w:r w:rsidR="000F7D37" w:rsidRPr="003D0E49">
        <w:rPr>
          <w:rFonts w:ascii="Arial" w:eastAsia="Times New Roman" w:hAnsi="Arial" w:cs="Arial"/>
          <w:sz w:val="24"/>
          <w:szCs w:val="24"/>
        </w:rPr>
        <w:t xml:space="preserve">each of them </w:t>
      </w:r>
      <w:r w:rsidR="00812B60" w:rsidRPr="003D0E49">
        <w:rPr>
          <w:rFonts w:ascii="Arial" w:eastAsia="Times New Roman" w:hAnsi="Arial" w:cs="Arial"/>
          <w:sz w:val="24"/>
          <w:szCs w:val="24"/>
        </w:rPr>
        <w:t>reflects</w:t>
      </w:r>
      <w:r w:rsidR="00142A4D" w:rsidRPr="003D0E49">
        <w:rPr>
          <w:rFonts w:ascii="Arial" w:eastAsia="Times New Roman" w:hAnsi="Arial" w:cs="Arial"/>
          <w:sz w:val="24"/>
          <w:szCs w:val="24"/>
        </w:rPr>
        <w:t xml:space="preserve"> different needs </w:t>
      </w:r>
      <w:r w:rsidR="0037324F" w:rsidRPr="003D0E49">
        <w:rPr>
          <w:rFonts w:ascii="Arial" w:eastAsia="Times New Roman" w:hAnsi="Arial" w:cs="Arial"/>
          <w:sz w:val="24"/>
          <w:szCs w:val="24"/>
        </w:rPr>
        <w:t xml:space="preserve">to </w:t>
      </w:r>
      <w:r w:rsidR="00316F40" w:rsidRPr="003D0E49">
        <w:rPr>
          <w:rFonts w:ascii="Arial" w:eastAsia="Times New Roman" w:hAnsi="Arial" w:cs="Arial"/>
          <w:sz w:val="24"/>
          <w:szCs w:val="24"/>
        </w:rPr>
        <w:t xml:space="preserve">accompany </w:t>
      </w:r>
      <w:r w:rsidR="002B7313" w:rsidRPr="003D0E49">
        <w:rPr>
          <w:rFonts w:ascii="Arial" w:eastAsia="Times New Roman" w:hAnsi="Arial" w:cs="Arial"/>
          <w:sz w:val="24"/>
          <w:szCs w:val="24"/>
        </w:rPr>
        <w:t xml:space="preserve">various </w:t>
      </w:r>
      <w:r w:rsidR="0037324F" w:rsidRPr="003D0E49">
        <w:rPr>
          <w:rFonts w:ascii="Arial" w:eastAsia="Times New Roman" w:hAnsi="Arial" w:cs="Arial"/>
          <w:sz w:val="24"/>
          <w:szCs w:val="24"/>
        </w:rPr>
        <w:t>lifestyle</w:t>
      </w:r>
      <w:r w:rsidR="00283D2F" w:rsidRPr="003D0E49">
        <w:rPr>
          <w:rFonts w:ascii="Arial" w:eastAsia="Times New Roman" w:hAnsi="Arial" w:cs="Arial"/>
          <w:sz w:val="24"/>
          <w:szCs w:val="24"/>
        </w:rPr>
        <w:t>s</w:t>
      </w:r>
      <w:r w:rsidR="002B7313" w:rsidRPr="003D0E49">
        <w:rPr>
          <w:rFonts w:ascii="Arial" w:eastAsia="Times New Roman" w:hAnsi="Arial" w:cs="Arial"/>
          <w:sz w:val="24"/>
          <w:szCs w:val="24"/>
        </w:rPr>
        <w:t>.</w:t>
      </w:r>
      <w:r w:rsidR="00812B60" w:rsidRPr="003D0E49">
        <w:rPr>
          <w:rFonts w:ascii="Arial" w:eastAsia="Times New Roman" w:hAnsi="Arial" w:cs="Arial"/>
          <w:sz w:val="24"/>
          <w:szCs w:val="24"/>
        </w:rPr>
        <w:t xml:space="preserve"> </w:t>
      </w:r>
      <w:r w:rsidR="00146160" w:rsidRPr="003D0E49">
        <w:rPr>
          <w:rFonts w:ascii="Arial" w:eastAsia="Times New Roman" w:hAnsi="Arial" w:cs="Arial"/>
          <w:sz w:val="24"/>
          <w:szCs w:val="24"/>
        </w:rPr>
        <w:t>The Blue cluster, as discussed above, will be mostly suitable for people who love</w:t>
      </w:r>
      <w:r w:rsidR="003A5E32" w:rsidRPr="003D0E49">
        <w:rPr>
          <w:rFonts w:ascii="Arial" w:eastAsia="Times New Roman" w:hAnsi="Arial" w:cs="Arial"/>
          <w:sz w:val="24"/>
          <w:szCs w:val="24"/>
        </w:rPr>
        <w:t xml:space="preserve"> </w:t>
      </w:r>
      <w:r w:rsidR="00146160" w:rsidRPr="003D0E49">
        <w:rPr>
          <w:rFonts w:ascii="Arial" w:eastAsia="Times New Roman" w:hAnsi="Arial" w:cs="Arial"/>
          <w:sz w:val="24"/>
          <w:szCs w:val="24"/>
        </w:rPr>
        <w:t>parks, nature,</w:t>
      </w:r>
      <w:r w:rsidR="003A5E32" w:rsidRPr="003D0E49">
        <w:rPr>
          <w:rFonts w:ascii="Arial" w:eastAsia="Times New Roman" w:hAnsi="Arial" w:cs="Arial"/>
          <w:sz w:val="24"/>
          <w:szCs w:val="24"/>
        </w:rPr>
        <w:t xml:space="preserve"> need a lot of sport facilities,</w:t>
      </w:r>
      <w:r w:rsidR="00146160" w:rsidRPr="003D0E49">
        <w:rPr>
          <w:rFonts w:ascii="Arial" w:eastAsia="Times New Roman" w:hAnsi="Arial" w:cs="Arial"/>
          <w:sz w:val="24"/>
          <w:szCs w:val="24"/>
        </w:rPr>
        <w:t xml:space="preserve"> but still want to be closer to the center and don’t have a demand for such venues as cafes, restaurants or just more modern infrastructure near their home. Brown cluster is more ‘equipped’ for the town comparing to the </w:t>
      </w:r>
      <w:r w:rsidR="0017736C" w:rsidRPr="003D0E49">
        <w:rPr>
          <w:rFonts w:ascii="Arial" w:eastAsia="Times New Roman" w:hAnsi="Arial" w:cs="Arial"/>
          <w:sz w:val="24"/>
          <w:szCs w:val="24"/>
        </w:rPr>
        <w:t>B</w:t>
      </w:r>
      <w:r w:rsidR="00146160" w:rsidRPr="003D0E49">
        <w:rPr>
          <w:rFonts w:ascii="Arial" w:eastAsia="Times New Roman" w:hAnsi="Arial" w:cs="Arial"/>
          <w:sz w:val="24"/>
          <w:szCs w:val="24"/>
        </w:rPr>
        <w:t xml:space="preserve">lue one </w:t>
      </w:r>
      <w:r w:rsidR="00823845" w:rsidRPr="003D0E49">
        <w:rPr>
          <w:rFonts w:ascii="Arial" w:eastAsia="Times New Roman" w:hAnsi="Arial" w:cs="Arial"/>
          <w:sz w:val="24"/>
          <w:szCs w:val="24"/>
        </w:rPr>
        <w:t>and also</w:t>
      </w:r>
      <w:r w:rsidR="00146160" w:rsidRPr="003D0E49">
        <w:rPr>
          <w:rFonts w:ascii="Arial" w:eastAsia="Times New Roman" w:hAnsi="Arial" w:cs="Arial"/>
          <w:sz w:val="24"/>
          <w:szCs w:val="24"/>
        </w:rPr>
        <w:t xml:space="preserve"> contain</w:t>
      </w:r>
      <w:r w:rsidR="00823845" w:rsidRPr="003D0E49">
        <w:rPr>
          <w:rFonts w:ascii="Arial" w:eastAsia="Times New Roman" w:hAnsi="Arial" w:cs="Arial"/>
          <w:sz w:val="24"/>
          <w:szCs w:val="24"/>
        </w:rPr>
        <w:t>s</w:t>
      </w:r>
      <w:r w:rsidR="00146160" w:rsidRPr="003D0E49">
        <w:rPr>
          <w:rFonts w:ascii="Arial" w:eastAsia="Times New Roman" w:hAnsi="Arial" w:cs="Arial"/>
          <w:sz w:val="24"/>
          <w:szCs w:val="24"/>
        </w:rPr>
        <w:t xml:space="preserve"> a lot of sport facilities, but at the same time you can find </w:t>
      </w:r>
      <w:r w:rsidR="000A5BF5">
        <w:rPr>
          <w:rFonts w:ascii="Arial" w:eastAsia="Times New Roman" w:hAnsi="Arial" w:cs="Arial"/>
          <w:sz w:val="24"/>
          <w:szCs w:val="24"/>
        </w:rPr>
        <w:t>a wider</w:t>
      </w:r>
      <w:r w:rsidR="00146160" w:rsidRPr="003D0E49">
        <w:rPr>
          <w:rFonts w:ascii="Arial" w:eastAsia="Times New Roman" w:hAnsi="Arial" w:cs="Arial"/>
          <w:sz w:val="24"/>
          <w:szCs w:val="24"/>
        </w:rPr>
        <w:t xml:space="preserve"> range of venues in the</w:t>
      </w:r>
      <w:r w:rsidR="002A607B" w:rsidRPr="003D0E49">
        <w:rPr>
          <w:rFonts w:ascii="Arial" w:eastAsia="Times New Roman" w:hAnsi="Arial" w:cs="Arial"/>
          <w:sz w:val="24"/>
          <w:szCs w:val="24"/>
        </w:rPr>
        <w:t>se</w:t>
      </w:r>
      <w:r w:rsidR="00146160" w:rsidRPr="003D0E49">
        <w:rPr>
          <w:rFonts w:ascii="Arial" w:eastAsia="Times New Roman" w:hAnsi="Arial" w:cs="Arial"/>
          <w:sz w:val="24"/>
          <w:szCs w:val="24"/>
        </w:rPr>
        <w:t xml:space="preserve"> district</w:t>
      </w:r>
      <w:r w:rsidR="002A607B" w:rsidRPr="003D0E49">
        <w:rPr>
          <w:rFonts w:ascii="Arial" w:eastAsia="Times New Roman" w:hAnsi="Arial" w:cs="Arial"/>
          <w:sz w:val="24"/>
          <w:szCs w:val="24"/>
        </w:rPr>
        <w:t>s</w:t>
      </w:r>
      <w:r w:rsidR="00146160" w:rsidRPr="003D0E49">
        <w:rPr>
          <w:rFonts w:ascii="Arial" w:eastAsia="Times New Roman" w:hAnsi="Arial" w:cs="Arial"/>
          <w:sz w:val="24"/>
          <w:szCs w:val="24"/>
        </w:rPr>
        <w:t xml:space="preserve">. </w:t>
      </w:r>
      <w:r w:rsidR="002A607B" w:rsidRPr="003D0E49">
        <w:rPr>
          <w:rFonts w:ascii="Arial" w:eastAsia="Times New Roman" w:hAnsi="Arial" w:cs="Arial"/>
          <w:sz w:val="24"/>
          <w:szCs w:val="24"/>
        </w:rPr>
        <w:t xml:space="preserve">The </w:t>
      </w:r>
      <w:r w:rsidR="0017736C" w:rsidRPr="003D0E49">
        <w:rPr>
          <w:rFonts w:ascii="Arial" w:eastAsia="Times New Roman" w:hAnsi="Arial" w:cs="Arial"/>
          <w:sz w:val="24"/>
          <w:szCs w:val="24"/>
        </w:rPr>
        <w:t>P</w:t>
      </w:r>
      <w:r w:rsidR="002A607B" w:rsidRPr="003D0E49">
        <w:rPr>
          <w:rFonts w:ascii="Arial" w:eastAsia="Times New Roman" w:hAnsi="Arial" w:cs="Arial"/>
          <w:sz w:val="24"/>
          <w:szCs w:val="24"/>
        </w:rPr>
        <w:t xml:space="preserve">ink cluster is </w:t>
      </w:r>
      <w:r w:rsidR="000A5CA0" w:rsidRPr="003D0E49">
        <w:rPr>
          <w:rFonts w:ascii="Arial" w:eastAsia="Times New Roman" w:hAnsi="Arial" w:cs="Arial"/>
          <w:sz w:val="24"/>
          <w:szCs w:val="24"/>
        </w:rPr>
        <w:t xml:space="preserve">mostly quite far from the center with more forest areas. </w:t>
      </w:r>
      <w:r w:rsidR="0017736C" w:rsidRPr="003D0E49">
        <w:rPr>
          <w:rFonts w:ascii="Arial" w:eastAsia="Times New Roman" w:hAnsi="Arial" w:cs="Arial"/>
          <w:sz w:val="24"/>
          <w:szCs w:val="24"/>
        </w:rPr>
        <w:t xml:space="preserve">You will probably need a car to live there </w:t>
      </w:r>
      <w:r w:rsidR="00181DF0" w:rsidRPr="003D0E49">
        <w:rPr>
          <w:rFonts w:ascii="Arial" w:eastAsia="Times New Roman" w:hAnsi="Arial" w:cs="Arial"/>
          <w:sz w:val="24"/>
          <w:szCs w:val="24"/>
        </w:rPr>
        <w:t xml:space="preserve">and comfortably reach all the necessary venues </w:t>
      </w:r>
      <w:r w:rsidR="005E00B8" w:rsidRPr="003D0E49">
        <w:rPr>
          <w:rFonts w:ascii="Arial" w:eastAsia="Times New Roman" w:hAnsi="Arial" w:cs="Arial"/>
          <w:sz w:val="24"/>
          <w:szCs w:val="24"/>
        </w:rPr>
        <w:t xml:space="preserve">in the district. The Light Blue cluster is the </w:t>
      </w:r>
      <w:r w:rsidR="00E63814" w:rsidRPr="003D0E49">
        <w:rPr>
          <w:rFonts w:ascii="Arial" w:eastAsia="Times New Roman" w:hAnsi="Arial" w:cs="Arial"/>
          <w:sz w:val="24"/>
          <w:szCs w:val="24"/>
        </w:rPr>
        <w:t>town center</w:t>
      </w:r>
      <w:r w:rsidR="005E00B8" w:rsidRPr="003D0E49">
        <w:rPr>
          <w:rFonts w:ascii="Arial" w:eastAsia="Times New Roman" w:hAnsi="Arial" w:cs="Arial"/>
          <w:sz w:val="24"/>
          <w:szCs w:val="24"/>
        </w:rPr>
        <w:t xml:space="preserve"> with</w:t>
      </w:r>
      <w:r w:rsidR="00E63814" w:rsidRPr="003D0E49">
        <w:rPr>
          <w:rFonts w:ascii="Arial" w:eastAsia="Times New Roman" w:hAnsi="Arial" w:cs="Arial"/>
          <w:sz w:val="24"/>
          <w:szCs w:val="24"/>
        </w:rPr>
        <w:t xml:space="preserve"> its</w:t>
      </w:r>
      <w:r w:rsidR="005E00B8" w:rsidRPr="003D0E49">
        <w:rPr>
          <w:rFonts w:ascii="Arial" w:eastAsia="Times New Roman" w:hAnsi="Arial" w:cs="Arial"/>
          <w:sz w:val="24"/>
          <w:szCs w:val="24"/>
        </w:rPr>
        <w:t xml:space="preserve"> </w:t>
      </w:r>
      <w:r w:rsidR="00EC173B" w:rsidRPr="003D0E49">
        <w:rPr>
          <w:rFonts w:ascii="Arial" w:eastAsia="Times New Roman" w:hAnsi="Arial" w:cs="Arial"/>
          <w:sz w:val="24"/>
          <w:szCs w:val="24"/>
        </w:rPr>
        <w:t>usual pros and cons</w:t>
      </w:r>
      <w:r w:rsidR="00E63814" w:rsidRPr="003D0E49">
        <w:rPr>
          <w:rFonts w:ascii="Arial" w:eastAsia="Times New Roman" w:hAnsi="Arial" w:cs="Arial"/>
          <w:sz w:val="24"/>
          <w:szCs w:val="24"/>
        </w:rPr>
        <w:t xml:space="preserve"> for such places: </w:t>
      </w:r>
      <w:r w:rsidR="00425626" w:rsidRPr="003D0E49">
        <w:rPr>
          <w:rFonts w:ascii="Arial" w:eastAsia="Times New Roman" w:hAnsi="Arial" w:cs="Arial"/>
          <w:sz w:val="24"/>
          <w:szCs w:val="24"/>
        </w:rPr>
        <w:t xml:space="preserve">high diversity of </w:t>
      </w:r>
      <w:r w:rsidR="004B0B70" w:rsidRPr="003D0E49">
        <w:rPr>
          <w:rFonts w:ascii="Arial" w:eastAsia="Times New Roman" w:hAnsi="Arial" w:cs="Arial"/>
          <w:sz w:val="24"/>
          <w:szCs w:val="24"/>
        </w:rPr>
        <w:t xml:space="preserve">nearby </w:t>
      </w:r>
      <w:r w:rsidR="00425626" w:rsidRPr="003D0E49">
        <w:rPr>
          <w:rFonts w:ascii="Arial" w:eastAsia="Times New Roman" w:hAnsi="Arial" w:cs="Arial"/>
          <w:sz w:val="24"/>
          <w:szCs w:val="24"/>
        </w:rPr>
        <w:t>venues</w:t>
      </w:r>
      <w:r w:rsidR="00887611" w:rsidRPr="003D0E49">
        <w:rPr>
          <w:rFonts w:ascii="Arial" w:eastAsia="Times New Roman" w:hAnsi="Arial" w:cs="Arial"/>
          <w:sz w:val="24"/>
          <w:szCs w:val="24"/>
        </w:rPr>
        <w:t>, but</w:t>
      </w:r>
      <w:r w:rsidR="00425626" w:rsidRPr="003D0E49">
        <w:rPr>
          <w:rFonts w:ascii="Arial" w:eastAsia="Times New Roman" w:hAnsi="Arial" w:cs="Arial"/>
          <w:sz w:val="24"/>
          <w:szCs w:val="24"/>
        </w:rPr>
        <w:t xml:space="preserve"> high prices</w:t>
      </w:r>
      <w:r w:rsidR="006F2F24" w:rsidRPr="003D0E49">
        <w:rPr>
          <w:rFonts w:ascii="Arial" w:eastAsia="Times New Roman" w:hAnsi="Arial" w:cs="Arial"/>
          <w:sz w:val="24"/>
          <w:szCs w:val="24"/>
        </w:rPr>
        <w:t xml:space="preserve"> and</w:t>
      </w:r>
      <w:r w:rsidR="00887611" w:rsidRPr="003D0E49">
        <w:rPr>
          <w:rFonts w:ascii="Arial" w:eastAsia="Times New Roman" w:hAnsi="Arial" w:cs="Arial"/>
          <w:sz w:val="24"/>
          <w:szCs w:val="24"/>
        </w:rPr>
        <w:t xml:space="preserve"> almost no ‘green’ areas</w:t>
      </w:r>
      <w:r w:rsidR="00EC173B" w:rsidRPr="003D0E49">
        <w:rPr>
          <w:rFonts w:ascii="Arial" w:eastAsia="Times New Roman" w:hAnsi="Arial" w:cs="Arial"/>
          <w:sz w:val="24"/>
          <w:szCs w:val="24"/>
        </w:rPr>
        <w:t xml:space="preserve">. </w:t>
      </w:r>
    </w:p>
    <w:p w14:paraId="609F0B74" w14:textId="13A3ADC8" w:rsidR="006109E4" w:rsidRPr="003D0E49" w:rsidRDefault="00812B60"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lastRenderedPageBreak/>
        <w:t>You can see all clusters described above</w:t>
      </w:r>
      <w:r w:rsidR="002F1843" w:rsidRPr="003D0E49">
        <w:rPr>
          <w:rFonts w:ascii="Arial" w:eastAsia="Times New Roman" w:hAnsi="Arial" w:cs="Arial"/>
          <w:sz w:val="24"/>
          <w:szCs w:val="24"/>
        </w:rPr>
        <w:t xml:space="preserve"> </w:t>
      </w:r>
      <w:r w:rsidRPr="003D0E49">
        <w:rPr>
          <w:rFonts w:ascii="Arial" w:eastAsia="Times New Roman" w:hAnsi="Arial" w:cs="Arial"/>
          <w:sz w:val="24"/>
          <w:szCs w:val="24"/>
        </w:rPr>
        <w:t>o</w:t>
      </w:r>
      <w:r w:rsidR="006109E4" w:rsidRPr="003D0E49">
        <w:rPr>
          <w:rFonts w:ascii="Arial" w:eastAsia="Times New Roman" w:hAnsi="Arial" w:cs="Arial"/>
          <w:sz w:val="24"/>
          <w:szCs w:val="24"/>
        </w:rPr>
        <w:t xml:space="preserve">n the final visualization </w:t>
      </w:r>
      <w:r w:rsidRPr="003D0E49">
        <w:rPr>
          <w:rFonts w:ascii="Arial" w:eastAsia="Times New Roman" w:hAnsi="Arial" w:cs="Arial"/>
          <w:sz w:val="24"/>
          <w:szCs w:val="24"/>
        </w:rPr>
        <w:t>together with</w:t>
      </w:r>
      <w:r w:rsidR="006109E4" w:rsidRPr="003D0E49">
        <w:rPr>
          <w:rFonts w:ascii="Arial" w:eastAsia="Times New Roman" w:hAnsi="Arial" w:cs="Arial"/>
          <w:sz w:val="24"/>
          <w:szCs w:val="24"/>
        </w:rPr>
        <w:t xml:space="preserve"> the average prices per square meter in Moscow. We can see that there are a lot of districts which fall </w:t>
      </w:r>
      <w:r w:rsidR="004B0B70">
        <w:rPr>
          <w:rFonts w:ascii="Arial" w:eastAsia="Times New Roman" w:hAnsi="Arial" w:cs="Arial"/>
          <w:sz w:val="24"/>
          <w:szCs w:val="24"/>
        </w:rPr>
        <w:t>under</w:t>
      </w:r>
      <w:r w:rsidR="004B0B70" w:rsidRPr="003D0E49">
        <w:rPr>
          <w:rFonts w:ascii="Arial" w:eastAsia="Times New Roman" w:hAnsi="Arial" w:cs="Arial"/>
          <w:sz w:val="24"/>
          <w:szCs w:val="24"/>
        </w:rPr>
        <w:t xml:space="preserve"> </w:t>
      </w:r>
      <w:r w:rsidR="006109E4" w:rsidRPr="003D0E49">
        <w:rPr>
          <w:rFonts w:ascii="Arial" w:eastAsia="Times New Roman" w:hAnsi="Arial" w:cs="Arial"/>
          <w:sz w:val="24"/>
          <w:szCs w:val="24"/>
        </w:rPr>
        <w:t xml:space="preserve">one cluster but have different prices per </w:t>
      </w:r>
      <w:r w:rsidR="004B0B70" w:rsidRPr="003D0E49">
        <w:rPr>
          <w:rFonts w:ascii="Arial" w:eastAsia="Times New Roman" w:hAnsi="Arial" w:cs="Arial"/>
          <w:sz w:val="24"/>
          <w:szCs w:val="24"/>
        </w:rPr>
        <w:t>square</w:t>
      </w:r>
      <w:r w:rsidR="004B0B70">
        <w:rPr>
          <w:rFonts w:ascii="Arial" w:eastAsia="Times New Roman" w:hAnsi="Arial" w:cs="Arial"/>
          <w:sz w:val="24"/>
          <w:szCs w:val="24"/>
        </w:rPr>
        <w:t xml:space="preserve"> </w:t>
      </w:r>
      <w:r w:rsidR="006109E4" w:rsidRPr="003D0E49">
        <w:rPr>
          <w:rFonts w:ascii="Arial" w:eastAsia="Times New Roman" w:hAnsi="Arial" w:cs="Arial"/>
          <w:sz w:val="24"/>
          <w:szCs w:val="24"/>
        </w:rPr>
        <w:t xml:space="preserve">meter. Using this map, you can find the districts with the infrastructure type you want and find the similar ones, but in </w:t>
      </w:r>
      <w:r w:rsidR="004B0B70">
        <w:rPr>
          <w:rFonts w:ascii="Arial" w:eastAsia="Times New Roman" w:hAnsi="Arial" w:cs="Arial"/>
          <w:sz w:val="24"/>
          <w:szCs w:val="24"/>
        </w:rPr>
        <w:t xml:space="preserve">a </w:t>
      </w:r>
      <w:r w:rsidR="006109E4" w:rsidRPr="003D0E49">
        <w:rPr>
          <w:rFonts w:ascii="Arial" w:eastAsia="Times New Roman" w:hAnsi="Arial" w:cs="Arial"/>
          <w:sz w:val="24"/>
          <w:szCs w:val="24"/>
        </w:rPr>
        <w:t>different price range.</w:t>
      </w:r>
      <w:r w:rsidR="004D5338" w:rsidRPr="003D0E49">
        <w:rPr>
          <w:rFonts w:ascii="Arial" w:eastAsia="Times New Roman" w:hAnsi="Arial" w:cs="Arial"/>
          <w:sz w:val="24"/>
          <w:szCs w:val="24"/>
        </w:rPr>
        <w:t xml:space="preserve"> </w:t>
      </w:r>
    </w:p>
    <w:p w14:paraId="6752D9BC" w14:textId="77777777" w:rsidR="00505DB5" w:rsidRPr="003D0E49" w:rsidRDefault="00505DB5" w:rsidP="006109E4">
      <w:pPr>
        <w:spacing w:after="0" w:line="240" w:lineRule="auto"/>
        <w:ind w:left="363"/>
        <w:rPr>
          <w:rFonts w:ascii="Arial" w:eastAsia="Times New Roman" w:hAnsi="Arial" w:cs="Arial"/>
          <w:sz w:val="24"/>
          <w:szCs w:val="24"/>
        </w:rPr>
      </w:pPr>
    </w:p>
    <w:p w14:paraId="508744DF" w14:textId="39C57629"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noProof/>
          <w:sz w:val="24"/>
          <w:szCs w:val="24"/>
        </w:rPr>
        <w:drawing>
          <wp:inline distT="0" distB="0" distL="0" distR="0" wp14:anchorId="7C033926" wp14:editId="34A84E98">
            <wp:extent cx="5940425" cy="3126740"/>
            <wp:effectExtent l="0" t="0" r="3175" b="0"/>
            <wp:docPr id="1" name="Picture 1" descr="Machine generated alternative text:&#10;Me HAenee &#10;126 72 364,142 443,399 522,655 &#10;Average price/m2 tor each district in &#10;n06HA &#10;4 &#10;Aonr.on Z' &#10;ny &#10;qepKM3080 &#10;601,912 &#10;-v &#10;&quot;cypa &#10;A HAP e &#10;AeaoacK &#10;&quot;a-a HTeeaxa &#10;O &#10;KpacH0 PC &#10;o &#10;O &#10;o &#10;so O &#10;o &#10;MblTL,l &#10;o &#10;o &#10;o &#10;pon &#10;e &#10;HaUufHa,1bA8/ür &#10;PX uf/OcåH&quot;ö &#10;cmpoa» &#10;KOBO &#10;4 &#10;XVIMK &#10;o &#10;o &#10;o &#10;o &#10;o &#10;o &#10;o &#10;o &#10;nempoocyuü &#10;Caepa,-naBcK/h &#10;Mot-iM &#10;Crapan Kynaaya &#10;06/080 &#10;O &#10;o &#10;o &#10;o &#10;o &#10;o &#10;o &#10;O &#10;o &#10;o &#10;o &#10;o &#10;o &#10;o &#10;836åpl_4 &#10;6a6aLUMxa &#10;Man a xo &#10;HorrlHCK &#10;3neKTpoCTans &#10;gonnocxoro &#10;OAHHgoao &#10;4 &#10;o &#10;o &#10;peg e &#10;o &#10;o &#10;o &#10;o &#10;o &#10;O &#10;o,1bLLne &#10;XpaCH03HaMeHCK &#10;-Cenpr'•1H0 &#10;o &#10;o &#10;o &#10;o &#10;g HAH o e &#10;blTxap&quot;H0 &#10;Pauedcxu,l.i &#10;XYKOBC &#10;HCKoe &#10;n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Me HAenee &#10;126 72 364,142 443,399 522,655 &#10;Average price/m2 tor each district in &#10;n06HA &#10;4 &#10;Aonr.on Z' &#10;ny &#10;qepKM3080 &#10;601,912 &#10;-v &#10;&quot;cypa &#10;A HAP e &#10;AeaoacK &#10;&quot;a-a HTeeaxa &#10;O &#10;KpacH0 PC &#10;o &#10;O &#10;o &#10;so O &#10;o &#10;MblTL,l &#10;o &#10;o &#10;o &#10;pon &#10;e &#10;HaUufHa,1bA8/ür &#10;PX uf/OcåH&quot;ö &#10;cmpoa» &#10;KOBO &#10;4 &#10;XVIMK &#10;o &#10;o &#10;o &#10;o &#10;o &#10;o &#10;o &#10;o &#10;nempoocyuü &#10;Caepa,-naBcK/h &#10;Mot-iM &#10;Crapan Kynaaya &#10;06/080 &#10;O &#10;o &#10;o &#10;o &#10;o &#10;o &#10;o &#10;O &#10;o &#10;o &#10;o &#10;o &#10;o &#10;o &#10;836åpl_4 &#10;6a6aLUMxa &#10;Man a xo &#10;HorrlHCK &#10;3neKTpoCTans &#10;gonnocxoro &#10;OAHHgoao &#10;4 &#10;o &#10;o &#10;peg e &#10;o &#10;o &#10;o &#10;o &#10;o &#10;O &#10;o,1bLLne &#10;XpaCH03HaMeHCK &#10;-Cenpr'•1H0 &#10;o &#10;o &#10;o &#10;o &#10;g HAH o e &#10;blTxap&quot;H0 &#10;Pauedcxu,l.i &#10;XYKOBC &#10;HCKoe &#10;nap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126740"/>
                    </a:xfrm>
                    <a:prstGeom prst="rect">
                      <a:avLst/>
                    </a:prstGeom>
                    <a:noFill/>
                    <a:ln>
                      <a:noFill/>
                    </a:ln>
                  </pic:spPr>
                </pic:pic>
              </a:graphicData>
            </a:graphic>
          </wp:inline>
        </w:drawing>
      </w:r>
    </w:p>
    <w:p w14:paraId="7069EFC8" w14:textId="77777777" w:rsidR="006109E4" w:rsidRPr="003D0E49" w:rsidRDefault="006109E4"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w:t>
      </w:r>
    </w:p>
    <w:p w14:paraId="2B20C484" w14:textId="0BE06AAD" w:rsidR="006109E4" w:rsidRDefault="00EF19CC" w:rsidP="006109E4">
      <w:pPr>
        <w:spacing w:after="0" w:line="240" w:lineRule="auto"/>
        <w:ind w:left="363"/>
        <w:rPr>
          <w:rFonts w:ascii="Arial" w:eastAsia="Times New Roman" w:hAnsi="Arial" w:cs="Arial"/>
          <w:b/>
          <w:bCs/>
          <w:sz w:val="24"/>
          <w:szCs w:val="24"/>
        </w:rPr>
      </w:pPr>
      <w:r w:rsidRPr="00EF19CC">
        <w:rPr>
          <w:rFonts w:ascii="Arial" w:eastAsia="Times New Roman" w:hAnsi="Arial" w:cs="Arial"/>
          <w:b/>
          <w:bCs/>
          <w:sz w:val="24"/>
          <w:szCs w:val="24"/>
        </w:rPr>
        <w:t>DISCUSSION AND CONCLUSION</w:t>
      </w:r>
    </w:p>
    <w:p w14:paraId="3B6934C2" w14:textId="77777777" w:rsidR="00EF19CC" w:rsidRPr="00EF19CC" w:rsidRDefault="00EF19CC" w:rsidP="006109E4">
      <w:pPr>
        <w:spacing w:after="0" w:line="240" w:lineRule="auto"/>
        <w:ind w:left="363"/>
        <w:rPr>
          <w:rFonts w:ascii="Arial" w:eastAsia="Times New Roman" w:hAnsi="Arial" w:cs="Arial"/>
          <w:b/>
          <w:bCs/>
          <w:sz w:val="24"/>
          <w:szCs w:val="24"/>
        </w:rPr>
      </w:pPr>
    </w:p>
    <w:p w14:paraId="66FF64A4" w14:textId="0B9CB834" w:rsidR="00455E2A" w:rsidRPr="003D0E49" w:rsidRDefault="009945C3" w:rsidP="006109E4">
      <w:pPr>
        <w:spacing w:after="0" w:line="240" w:lineRule="auto"/>
        <w:ind w:left="363"/>
        <w:rPr>
          <w:rFonts w:ascii="Arial" w:eastAsia="Times New Roman" w:hAnsi="Arial" w:cs="Arial"/>
          <w:sz w:val="24"/>
          <w:szCs w:val="24"/>
        </w:rPr>
      </w:pPr>
      <w:r w:rsidRPr="003D0E49">
        <w:rPr>
          <w:rFonts w:ascii="Arial" w:eastAsia="Times New Roman" w:hAnsi="Arial" w:cs="Arial"/>
          <w:sz w:val="24"/>
          <w:szCs w:val="24"/>
        </w:rPr>
        <w:t xml:space="preserve">Using the </w:t>
      </w:r>
      <w:r w:rsidR="00AE3C36" w:rsidRPr="003D0E49">
        <w:rPr>
          <w:rFonts w:ascii="Arial" w:eastAsia="Times New Roman" w:hAnsi="Arial" w:cs="Arial"/>
          <w:sz w:val="24"/>
          <w:szCs w:val="24"/>
        </w:rPr>
        <w:t xml:space="preserve">flats </w:t>
      </w:r>
      <w:r w:rsidRPr="003D0E49">
        <w:rPr>
          <w:rFonts w:ascii="Arial" w:eastAsia="Times New Roman" w:hAnsi="Arial" w:cs="Arial"/>
          <w:sz w:val="24"/>
          <w:szCs w:val="24"/>
        </w:rPr>
        <w:t xml:space="preserve">data </w:t>
      </w:r>
      <w:r w:rsidR="00AE3C36" w:rsidRPr="003D0E49">
        <w:rPr>
          <w:rFonts w:ascii="Arial" w:eastAsia="Times New Roman" w:hAnsi="Arial" w:cs="Arial"/>
          <w:sz w:val="24"/>
          <w:szCs w:val="24"/>
        </w:rPr>
        <w:t xml:space="preserve">parsed </w:t>
      </w:r>
      <w:r w:rsidRPr="003D0E49">
        <w:rPr>
          <w:rFonts w:ascii="Arial" w:eastAsia="Times New Roman" w:hAnsi="Arial" w:cs="Arial"/>
          <w:sz w:val="24"/>
          <w:szCs w:val="24"/>
        </w:rPr>
        <w:t>from CIAN</w:t>
      </w:r>
      <w:r w:rsidR="00200D37" w:rsidRPr="003D0E49">
        <w:rPr>
          <w:rFonts w:ascii="Arial" w:eastAsia="Times New Roman" w:hAnsi="Arial" w:cs="Arial"/>
          <w:sz w:val="24"/>
          <w:szCs w:val="24"/>
        </w:rPr>
        <w:t xml:space="preserve"> website</w:t>
      </w:r>
      <w:r w:rsidR="00AE3C36" w:rsidRPr="003D0E49">
        <w:rPr>
          <w:rFonts w:ascii="Arial" w:eastAsia="Times New Roman" w:hAnsi="Arial" w:cs="Arial"/>
          <w:sz w:val="24"/>
          <w:szCs w:val="24"/>
        </w:rPr>
        <w:t>, geodata and Foursquare</w:t>
      </w:r>
      <w:r w:rsidR="00C97C15" w:rsidRPr="003D0E49">
        <w:rPr>
          <w:rFonts w:ascii="Arial" w:eastAsia="Times New Roman" w:hAnsi="Arial" w:cs="Arial"/>
          <w:sz w:val="24"/>
          <w:szCs w:val="24"/>
        </w:rPr>
        <w:t xml:space="preserve"> venues data, we looked at the flat price range</w:t>
      </w:r>
      <w:r w:rsidR="004B0B70">
        <w:rPr>
          <w:rFonts w:ascii="Arial" w:eastAsia="Times New Roman" w:hAnsi="Arial" w:cs="Arial"/>
          <w:sz w:val="24"/>
          <w:szCs w:val="24"/>
        </w:rPr>
        <w:t>s</w:t>
      </w:r>
      <w:r w:rsidR="00C97C15" w:rsidRPr="003D0E49">
        <w:rPr>
          <w:rFonts w:ascii="Arial" w:eastAsia="Times New Roman" w:hAnsi="Arial" w:cs="Arial"/>
          <w:sz w:val="24"/>
          <w:szCs w:val="24"/>
        </w:rPr>
        <w:t xml:space="preserve"> across different </w:t>
      </w:r>
      <w:r w:rsidR="003A3B46" w:rsidRPr="003D0E49">
        <w:rPr>
          <w:rFonts w:ascii="Arial" w:eastAsia="Times New Roman" w:hAnsi="Arial" w:cs="Arial"/>
          <w:sz w:val="24"/>
          <w:szCs w:val="24"/>
        </w:rPr>
        <w:t xml:space="preserve">districts in Moscow, </w:t>
      </w:r>
      <w:r w:rsidR="00ED7861" w:rsidRPr="003D0E49">
        <w:rPr>
          <w:rFonts w:ascii="Arial" w:eastAsia="Times New Roman" w:hAnsi="Arial" w:cs="Arial"/>
          <w:sz w:val="24"/>
          <w:szCs w:val="24"/>
        </w:rPr>
        <w:t xml:space="preserve">their top venues and clustered the data </w:t>
      </w:r>
      <w:r w:rsidR="001C1B64" w:rsidRPr="003D0E49">
        <w:rPr>
          <w:rFonts w:ascii="Arial" w:eastAsia="Times New Roman" w:hAnsi="Arial" w:cs="Arial"/>
          <w:sz w:val="24"/>
          <w:szCs w:val="24"/>
        </w:rPr>
        <w:t>according to the most popular venues</w:t>
      </w:r>
      <w:r w:rsidR="00EE0E27" w:rsidRPr="003D0E49">
        <w:rPr>
          <w:rFonts w:ascii="Arial" w:eastAsia="Times New Roman" w:hAnsi="Arial" w:cs="Arial"/>
          <w:sz w:val="24"/>
          <w:szCs w:val="24"/>
        </w:rPr>
        <w:t xml:space="preserve">. This </w:t>
      </w:r>
      <w:r w:rsidR="001C1B64" w:rsidRPr="003D0E49">
        <w:rPr>
          <w:rFonts w:ascii="Arial" w:eastAsia="Times New Roman" w:hAnsi="Arial" w:cs="Arial"/>
          <w:sz w:val="24"/>
          <w:szCs w:val="24"/>
        </w:rPr>
        <w:t>allow</w:t>
      </w:r>
      <w:r w:rsidR="00EE0E27" w:rsidRPr="003D0E49">
        <w:rPr>
          <w:rFonts w:ascii="Arial" w:eastAsia="Times New Roman" w:hAnsi="Arial" w:cs="Arial"/>
          <w:sz w:val="24"/>
          <w:szCs w:val="24"/>
        </w:rPr>
        <w:t xml:space="preserve">ed </w:t>
      </w:r>
      <w:r w:rsidR="001C1B64" w:rsidRPr="003D0E49">
        <w:rPr>
          <w:rFonts w:ascii="Arial" w:eastAsia="Times New Roman" w:hAnsi="Arial" w:cs="Arial"/>
          <w:sz w:val="24"/>
          <w:szCs w:val="24"/>
        </w:rPr>
        <w:t xml:space="preserve">us to </w:t>
      </w:r>
      <w:r w:rsidR="0055097F" w:rsidRPr="003D0E49">
        <w:rPr>
          <w:rFonts w:ascii="Arial" w:eastAsia="Times New Roman" w:hAnsi="Arial" w:cs="Arial"/>
          <w:sz w:val="24"/>
          <w:szCs w:val="24"/>
        </w:rPr>
        <w:t xml:space="preserve">reveal </w:t>
      </w:r>
      <w:r w:rsidR="003236C0" w:rsidRPr="003D0E49">
        <w:rPr>
          <w:rFonts w:ascii="Arial" w:eastAsia="Times New Roman" w:hAnsi="Arial" w:cs="Arial"/>
          <w:sz w:val="24"/>
          <w:szCs w:val="24"/>
        </w:rPr>
        <w:t>the</w:t>
      </w:r>
      <w:r w:rsidR="00BE78FE" w:rsidRPr="003D0E49">
        <w:rPr>
          <w:rFonts w:ascii="Arial" w:eastAsia="Times New Roman" w:hAnsi="Arial" w:cs="Arial"/>
          <w:sz w:val="24"/>
          <w:szCs w:val="24"/>
        </w:rPr>
        <w:t xml:space="preserve"> </w:t>
      </w:r>
      <w:r w:rsidR="00155355" w:rsidRPr="003D0E49">
        <w:rPr>
          <w:rFonts w:ascii="Arial" w:eastAsia="Times New Roman" w:hAnsi="Arial" w:cs="Arial"/>
          <w:sz w:val="24"/>
          <w:szCs w:val="24"/>
        </w:rPr>
        <w:t>most suitable</w:t>
      </w:r>
      <w:r w:rsidR="003236C0" w:rsidRPr="003D0E49">
        <w:rPr>
          <w:rFonts w:ascii="Arial" w:eastAsia="Times New Roman" w:hAnsi="Arial" w:cs="Arial"/>
          <w:sz w:val="24"/>
          <w:szCs w:val="24"/>
        </w:rPr>
        <w:t xml:space="preserve"> areas</w:t>
      </w:r>
      <w:r w:rsidR="00BE78FE" w:rsidRPr="003D0E49">
        <w:rPr>
          <w:rFonts w:ascii="Arial" w:eastAsia="Times New Roman" w:hAnsi="Arial" w:cs="Arial"/>
          <w:sz w:val="24"/>
          <w:szCs w:val="24"/>
        </w:rPr>
        <w:t xml:space="preserve"> to live</w:t>
      </w:r>
      <w:r w:rsidR="003236C0" w:rsidRPr="003D0E49">
        <w:rPr>
          <w:rFonts w:ascii="Arial" w:eastAsia="Times New Roman" w:hAnsi="Arial" w:cs="Arial"/>
          <w:sz w:val="24"/>
          <w:szCs w:val="24"/>
        </w:rPr>
        <w:t xml:space="preserve"> for </w:t>
      </w:r>
      <w:r w:rsidR="00155355" w:rsidRPr="003D0E49">
        <w:rPr>
          <w:rFonts w:ascii="Arial" w:eastAsia="Times New Roman" w:hAnsi="Arial" w:cs="Arial"/>
          <w:sz w:val="24"/>
          <w:szCs w:val="24"/>
        </w:rPr>
        <w:t xml:space="preserve">different lifestyles and needs. </w:t>
      </w:r>
      <w:r w:rsidR="001F2C88" w:rsidRPr="003D0E49">
        <w:rPr>
          <w:rFonts w:ascii="Arial" w:eastAsia="Times New Roman" w:hAnsi="Arial" w:cs="Arial"/>
          <w:sz w:val="24"/>
          <w:szCs w:val="24"/>
        </w:rPr>
        <w:t xml:space="preserve">Of course, as mentioned earlier, this study does not provide </w:t>
      </w:r>
      <w:r w:rsidR="004B0B70">
        <w:rPr>
          <w:rFonts w:ascii="Arial" w:eastAsia="Times New Roman" w:hAnsi="Arial" w:cs="Arial"/>
          <w:sz w:val="24"/>
          <w:szCs w:val="24"/>
        </w:rPr>
        <w:t xml:space="preserve">an </w:t>
      </w:r>
      <w:r w:rsidR="001F2C88" w:rsidRPr="003D0E49">
        <w:rPr>
          <w:rFonts w:ascii="Arial" w:eastAsia="Times New Roman" w:hAnsi="Arial" w:cs="Arial"/>
          <w:sz w:val="24"/>
          <w:szCs w:val="24"/>
        </w:rPr>
        <w:t xml:space="preserve">absolutely full picture to </w:t>
      </w:r>
      <w:r w:rsidR="008A2815" w:rsidRPr="003D0E49">
        <w:rPr>
          <w:rFonts w:ascii="Arial" w:eastAsia="Times New Roman" w:hAnsi="Arial" w:cs="Arial"/>
          <w:sz w:val="24"/>
          <w:szCs w:val="24"/>
        </w:rPr>
        <w:t xml:space="preserve">make a decision on buying </w:t>
      </w:r>
      <w:r w:rsidR="004B0B70">
        <w:rPr>
          <w:rFonts w:ascii="Arial" w:eastAsia="Times New Roman" w:hAnsi="Arial" w:cs="Arial"/>
          <w:sz w:val="24"/>
          <w:szCs w:val="24"/>
        </w:rPr>
        <w:t>a</w:t>
      </w:r>
      <w:r w:rsidR="004B0B70" w:rsidRPr="003D0E49">
        <w:rPr>
          <w:rFonts w:ascii="Arial" w:eastAsia="Times New Roman" w:hAnsi="Arial" w:cs="Arial"/>
          <w:sz w:val="24"/>
          <w:szCs w:val="24"/>
        </w:rPr>
        <w:t xml:space="preserve"> </w:t>
      </w:r>
      <w:r w:rsidR="008A2815" w:rsidRPr="003D0E49">
        <w:rPr>
          <w:rFonts w:ascii="Arial" w:eastAsia="Times New Roman" w:hAnsi="Arial" w:cs="Arial"/>
          <w:sz w:val="24"/>
          <w:szCs w:val="24"/>
        </w:rPr>
        <w:t>flat in the certain location: you must also consider such factors as</w:t>
      </w:r>
      <w:r w:rsidR="004579BA" w:rsidRPr="003D0E49">
        <w:rPr>
          <w:rFonts w:ascii="Arial" w:eastAsia="Times New Roman" w:hAnsi="Arial" w:cs="Arial"/>
          <w:sz w:val="24"/>
          <w:szCs w:val="24"/>
        </w:rPr>
        <w:t xml:space="preserve"> </w:t>
      </w:r>
      <w:r w:rsidR="004E1A54" w:rsidRPr="003D0E49">
        <w:rPr>
          <w:rFonts w:ascii="Arial" w:eastAsia="Times New Roman" w:hAnsi="Arial" w:cs="Arial"/>
          <w:sz w:val="24"/>
          <w:szCs w:val="24"/>
        </w:rPr>
        <w:t xml:space="preserve">condition of the house, </w:t>
      </w:r>
      <w:r w:rsidR="00B133B6" w:rsidRPr="003D0E49">
        <w:rPr>
          <w:rFonts w:ascii="Arial" w:eastAsia="Times New Roman" w:hAnsi="Arial" w:cs="Arial"/>
          <w:sz w:val="24"/>
          <w:szCs w:val="24"/>
        </w:rPr>
        <w:t xml:space="preserve">ecological situation, transportation </w:t>
      </w:r>
      <w:r w:rsidR="009979B4" w:rsidRPr="003D0E49">
        <w:rPr>
          <w:rFonts w:ascii="Arial" w:eastAsia="Times New Roman" w:hAnsi="Arial" w:cs="Arial"/>
          <w:sz w:val="24"/>
          <w:szCs w:val="24"/>
        </w:rPr>
        <w:t xml:space="preserve">system, </w:t>
      </w:r>
      <w:r w:rsidR="004E1A54" w:rsidRPr="003D0E49">
        <w:rPr>
          <w:rFonts w:ascii="Arial" w:eastAsia="Times New Roman" w:hAnsi="Arial" w:cs="Arial"/>
          <w:sz w:val="24"/>
          <w:szCs w:val="24"/>
        </w:rPr>
        <w:t xml:space="preserve">maybe even </w:t>
      </w:r>
      <w:r w:rsidR="004B0B70">
        <w:rPr>
          <w:rFonts w:ascii="Arial" w:eastAsia="Times New Roman" w:hAnsi="Arial" w:cs="Arial"/>
          <w:sz w:val="24"/>
          <w:szCs w:val="24"/>
        </w:rPr>
        <w:t>crime</w:t>
      </w:r>
      <w:r w:rsidR="004B0B70" w:rsidRPr="003D0E49">
        <w:rPr>
          <w:rFonts w:ascii="Arial" w:eastAsia="Times New Roman" w:hAnsi="Arial" w:cs="Arial"/>
          <w:sz w:val="24"/>
          <w:szCs w:val="24"/>
        </w:rPr>
        <w:t xml:space="preserve"> </w:t>
      </w:r>
      <w:r w:rsidR="004E1A54" w:rsidRPr="003D0E49">
        <w:rPr>
          <w:rFonts w:ascii="Arial" w:eastAsia="Times New Roman" w:hAnsi="Arial" w:cs="Arial"/>
          <w:sz w:val="24"/>
          <w:szCs w:val="24"/>
        </w:rPr>
        <w:t xml:space="preserve">level of a certain district </w:t>
      </w:r>
      <w:r w:rsidR="009979B4" w:rsidRPr="003D0E49">
        <w:rPr>
          <w:rFonts w:ascii="Arial" w:eastAsia="Times New Roman" w:hAnsi="Arial" w:cs="Arial"/>
          <w:sz w:val="24"/>
          <w:szCs w:val="24"/>
        </w:rPr>
        <w:t xml:space="preserve">and a lot more. This study, however, helps to get the first overall </w:t>
      </w:r>
      <w:r w:rsidR="004B0B70">
        <w:rPr>
          <w:rFonts w:ascii="Arial" w:eastAsia="Times New Roman" w:hAnsi="Arial" w:cs="Arial"/>
          <w:sz w:val="24"/>
          <w:szCs w:val="24"/>
        </w:rPr>
        <w:t>impression</w:t>
      </w:r>
      <w:r w:rsidR="004B0B70" w:rsidRPr="003D0E49">
        <w:rPr>
          <w:rFonts w:ascii="Arial" w:eastAsia="Times New Roman" w:hAnsi="Arial" w:cs="Arial"/>
          <w:sz w:val="24"/>
          <w:szCs w:val="24"/>
        </w:rPr>
        <w:t xml:space="preserve"> </w:t>
      </w:r>
      <w:r w:rsidR="009979B4" w:rsidRPr="003D0E49">
        <w:rPr>
          <w:rFonts w:ascii="Arial" w:eastAsia="Times New Roman" w:hAnsi="Arial" w:cs="Arial"/>
          <w:sz w:val="24"/>
          <w:szCs w:val="24"/>
        </w:rPr>
        <w:t xml:space="preserve">of </w:t>
      </w:r>
      <w:r w:rsidR="00EE3959" w:rsidRPr="003D0E49">
        <w:rPr>
          <w:rFonts w:ascii="Arial" w:eastAsia="Times New Roman" w:hAnsi="Arial" w:cs="Arial"/>
          <w:sz w:val="24"/>
          <w:szCs w:val="24"/>
        </w:rPr>
        <w:t xml:space="preserve">each district and what you can expect in terms of price and </w:t>
      </w:r>
      <w:r w:rsidR="00D20FC4" w:rsidRPr="003D0E49">
        <w:rPr>
          <w:rFonts w:ascii="Arial" w:eastAsia="Times New Roman" w:hAnsi="Arial" w:cs="Arial"/>
          <w:sz w:val="24"/>
          <w:szCs w:val="24"/>
        </w:rPr>
        <w:t>facilities</w:t>
      </w:r>
      <w:r w:rsidR="00EE3959" w:rsidRPr="003D0E49">
        <w:rPr>
          <w:rFonts w:ascii="Arial" w:eastAsia="Times New Roman" w:hAnsi="Arial" w:cs="Arial"/>
          <w:sz w:val="24"/>
          <w:szCs w:val="24"/>
        </w:rPr>
        <w:t xml:space="preserve"> if you decide to buy your flat there. </w:t>
      </w:r>
    </w:p>
    <w:p w14:paraId="6256CEDF" w14:textId="77777777" w:rsidR="00186F2B" w:rsidRPr="003D0E49" w:rsidDel="003E672C" w:rsidRDefault="00186F2B" w:rsidP="006109E4">
      <w:pPr>
        <w:spacing w:after="0" w:line="240" w:lineRule="auto"/>
        <w:ind w:left="363"/>
        <w:rPr>
          <w:del w:id="15" w:author="Pastukhova, Anastasia" w:date="2020-07-02T17:06:00Z"/>
          <w:rFonts w:ascii="Arial" w:eastAsia="Times New Roman" w:hAnsi="Arial" w:cs="Arial"/>
          <w:sz w:val="24"/>
          <w:szCs w:val="24"/>
        </w:rPr>
      </w:pPr>
      <w:bookmarkStart w:id="16" w:name="_GoBack"/>
      <w:bookmarkEnd w:id="16"/>
    </w:p>
    <w:p w14:paraId="7D7B50A6" w14:textId="7553CDAD" w:rsidR="00B01D6B" w:rsidRPr="003D0E49" w:rsidDel="003E672C" w:rsidRDefault="00EC0BE0" w:rsidP="003E672C">
      <w:pPr>
        <w:spacing w:after="0" w:line="240" w:lineRule="auto"/>
        <w:rPr>
          <w:del w:id="17" w:author="Pastukhova, Anastasia" w:date="2020-07-02T17:06:00Z"/>
          <w:rFonts w:ascii="Arial" w:eastAsia="Times New Roman" w:hAnsi="Arial" w:cs="Arial"/>
          <w:sz w:val="24"/>
          <w:szCs w:val="24"/>
        </w:rPr>
        <w:pPrChange w:id="18" w:author="Pastukhova, Anastasia" w:date="2020-07-02T17:06:00Z">
          <w:pPr>
            <w:spacing w:after="0" w:line="240" w:lineRule="auto"/>
            <w:ind w:left="363"/>
          </w:pPr>
        </w:pPrChange>
      </w:pPr>
      <w:del w:id="19" w:author="Pastukhova, Anastasia" w:date="2020-07-02T17:06:00Z">
        <w:r w:rsidRPr="0022407E" w:rsidDel="003E672C">
          <w:rPr>
            <w:rFonts w:ascii="Arial" w:eastAsia="Times New Roman" w:hAnsi="Arial" w:cs="Arial"/>
            <w:b/>
            <w:bCs/>
            <w:sz w:val="24"/>
            <w:szCs w:val="24"/>
          </w:rPr>
          <w:delText>P.S.</w:delText>
        </w:r>
        <w:r w:rsidRPr="003D0E49" w:rsidDel="003E672C">
          <w:rPr>
            <w:rFonts w:ascii="Arial" w:eastAsia="Times New Roman" w:hAnsi="Arial" w:cs="Arial"/>
            <w:sz w:val="24"/>
            <w:szCs w:val="24"/>
          </w:rPr>
          <w:delText xml:space="preserve"> </w:delText>
        </w:r>
        <w:r w:rsidR="00B1255B" w:rsidRPr="003D0E49" w:rsidDel="003E672C">
          <w:rPr>
            <w:rFonts w:ascii="Arial" w:eastAsia="Times New Roman" w:hAnsi="Arial" w:cs="Arial"/>
            <w:sz w:val="24"/>
            <w:szCs w:val="24"/>
          </w:rPr>
          <w:delText xml:space="preserve">As for me personally, we chose the Brown cluster to buy our first flat as the district </w:delText>
        </w:r>
        <w:r w:rsidR="007C57CC" w:rsidRPr="003D0E49" w:rsidDel="003E672C">
          <w:rPr>
            <w:rFonts w:ascii="Arial" w:eastAsia="Times New Roman" w:hAnsi="Arial" w:cs="Arial"/>
            <w:sz w:val="24"/>
            <w:szCs w:val="24"/>
          </w:rPr>
          <w:delText>we chose has a perfect combination of big park zones</w:delText>
        </w:r>
        <w:r w:rsidR="00C6691C" w:rsidRPr="003D0E49" w:rsidDel="003E672C">
          <w:rPr>
            <w:rFonts w:ascii="Arial" w:eastAsia="Times New Roman" w:hAnsi="Arial" w:cs="Arial"/>
            <w:sz w:val="24"/>
            <w:szCs w:val="24"/>
          </w:rPr>
          <w:delText xml:space="preserve"> and </w:delText>
        </w:r>
        <w:r w:rsidR="00186F2B" w:rsidRPr="003D0E49" w:rsidDel="003E672C">
          <w:rPr>
            <w:rFonts w:ascii="Arial" w:eastAsia="Times New Roman" w:hAnsi="Arial" w:cs="Arial"/>
            <w:sz w:val="24"/>
            <w:szCs w:val="24"/>
          </w:rPr>
          <w:delText>venues inside</w:delText>
        </w:r>
        <w:r w:rsidR="00433B18" w:rsidRPr="003D0E49" w:rsidDel="003E672C">
          <w:rPr>
            <w:rFonts w:ascii="Arial" w:eastAsia="Times New Roman" w:hAnsi="Arial" w:cs="Arial"/>
            <w:sz w:val="24"/>
            <w:szCs w:val="24"/>
          </w:rPr>
          <w:delText xml:space="preserve">. </w:delText>
        </w:r>
        <w:r w:rsidR="00B850C6" w:rsidRPr="003D0E49" w:rsidDel="003E672C">
          <w:rPr>
            <w:rFonts w:ascii="Arial" w:eastAsia="Times New Roman" w:hAnsi="Arial" w:cs="Arial"/>
            <w:sz w:val="24"/>
            <w:szCs w:val="24"/>
          </w:rPr>
          <w:delText xml:space="preserve"> </w:delText>
        </w:r>
      </w:del>
    </w:p>
    <w:p w14:paraId="1432A4FB" w14:textId="26528866" w:rsidR="00AF4C97" w:rsidRDefault="006109E4" w:rsidP="003E672C">
      <w:pPr>
        <w:spacing w:after="0" w:line="240" w:lineRule="auto"/>
        <w:rPr>
          <w:rFonts w:ascii="Arial" w:eastAsia="Times New Roman" w:hAnsi="Arial" w:cs="Arial"/>
          <w:sz w:val="24"/>
          <w:szCs w:val="24"/>
        </w:rPr>
        <w:pPrChange w:id="20" w:author="Pastukhova, Anastasia" w:date="2020-07-02T17:06:00Z">
          <w:pPr>
            <w:spacing w:after="0" w:line="240" w:lineRule="auto"/>
            <w:ind w:left="363"/>
          </w:pPr>
        </w:pPrChange>
      </w:pPr>
      <w:r w:rsidRPr="003D0E49">
        <w:rPr>
          <w:rFonts w:ascii="Arial" w:eastAsia="Times New Roman" w:hAnsi="Arial" w:cs="Arial"/>
          <w:sz w:val="24"/>
          <w:szCs w:val="24"/>
        </w:rPr>
        <w:t> </w:t>
      </w:r>
    </w:p>
    <w:p w14:paraId="2B166F3B" w14:textId="16B5E6FA" w:rsidR="00D223E0" w:rsidRDefault="00D223E0" w:rsidP="003E4A14">
      <w:pPr>
        <w:spacing w:after="0" w:line="240" w:lineRule="auto"/>
        <w:rPr>
          <w:rFonts w:ascii="Arial" w:eastAsia="Times New Roman" w:hAnsi="Arial" w:cs="Arial"/>
          <w:sz w:val="24"/>
          <w:szCs w:val="24"/>
        </w:rPr>
      </w:pPr>
    </w:p>
    <w:p w14:paraId="5B6AD5AB" w14:textId="68D11AFB" w:rsidR="00D223E0" w:rsidRDefault="00D223E0" w:rsidP="003228F6">
      <w:pPr>
        <w:spacing w:after="0" w:line="240" w:lineRule="auto"/>
        <w:ind w:left="363"/>
        <w:rPr>
          <w:rFonts w:ascii="Arial" w:eastAsia="Times New Roman" w:hAnsi="Arial" w:cs="Arial"/>
          <w:b/>
          <w:bCs/>
          <w:sz w:val="24"/>
          <w:szCs w:val="24"/>
        </w:rPr>
      </w:pPr>
      <w:r w:rsidRPr="00D223E0">
        <w:rPr>
          <w:rFonts w:ascii="Arial" w:eastAsia="Times New Roman" w:hAnsi="Arial" w:cs="Arial"/>
          <w:b/>
          <w:bCs/>
          <w:sz w:val="24"/>
          <w:szCs w:val="24"/>
        </w:rPr>
        <w:t>REFERENCES</w:t>
      </w:r>
    </w:p>
    <w:p w14:paraId="3904F3BD" w14:textId="0E076A5C" w:rsidR="00D223E0" w:rsidRDefault="00D223E0" w:rsidP="003228F6">
      <w:pPr>
        <w:spacing w:after="0" w:line="240" w:lineRule="auto"/>
        <w:ind w:left="363"/>
        <w:rPr>
          <w:rFonts w:ascii="Arial" w:eastAsia="Times New Roman" w:hAnsi="Arial" w:cs="Arial"/>
          <w:b/>
          <w:bCs/>
          <w:sz w:val="24"/>
          <w:szCs w:val="24"/>
        </w:rPr>
      </w:pPr>
    </w:p>
    <w:p w14:paraId="3DEA8740" w14:textId="0D0E68F6" w:rsidR="00D223E0" w:rsidRPr="002A43A3" w:rsidRDefault="00594C0E" w:rsidP="00D223E0">
      <w:pPr>
        <w:pStyle w:val="ListParagraph"/>
        <w:numPr>
          <w:ilvl w:val="0"/>
          <w:numId w:val="4"/>
        </w:numPr>
        <w:spacing w:after="0" w:line="240" w:lineRule="auto"/>
        <w:rPr>
          <w:rFonts w:ascii="Arial" w:eastAsia="Times New Roman" w:hAnsi="Arial" w:cs="Arial"/>
        </w:rPr>
      </w:pPr>
      <w:hyperlink r:id="rId25" w:history="1">
        <w:r w:rsidR="00D223E0" w:rsidRPr="002A43A3">
          <w:rPr>
            <w:rStyle w:val="Hyperlink"/>
            <w:rFonts w:ascii="Arial" w:hAnsi="Arial" w:cs="Arial"/>
          </w:rPr>
          <w:t>https://www.cian.ru/</w:t>
        </w:r>
      </w:hyperlink>
      <w:r w:rsidR="00D223E0" w:rsidRPr="002A43A3">
        <w:rPr>
          <w:rFonts w:ascii="Arial" w:hAnsi="Arial" w:cs="Arial"/>
        </w:rPr>
        <w:t xml:space="preserve"> </w:t>
      </w:r>
      <w:r w:rsidR="002A43A3" w:rsidRPr="002A43A3">
        <w:rPr>
          <w:rFonts w:ascii="Arial" w:hAnsi="Arial" w:cs="Arial"/>
        </w:rPr>
        <w:t xml:space="preserve"> – </w:t>
      </w:r>
      <w:r w:rsidR="00D223E0" w:rsidRPr="002A43A3">
        <w:rPr>
          <w:rFonts w:ascii="Arial" w:hAnsi="Arial" w:cs="Arial"/>
        </w:rPr>
        <w:t xml:space="preserve"> flats data</w:t>
      </w:r>
    </w:p>
    <w:p w14:paraId="3EFEE559" w14:textId="4F50178C" w:rsidR="002A43A3" w:rsidRPr="002A43A3" w:rsidRDefault="00594C0E" w:rsidP="00D223E0">
      <w:pPr>
        <w:pStyle w:val="ListParagraph"/>
        <w:numPr>
          <w:ilvl w:val="0"/>
          <w:numId w:val="4"/>
        </w:numPr>
        <w:spacing w:after="0" w:line="240" w:lineRule="auto"/>
        <w:rPr>
          <w:rFonts w:ascii="Arial" w:eastAsia="Times New Roman" w:hAnsi="Arial" w:cs="Arial"/>
        </w:rPr>
      </w:pPr>
      <w:hyperlink r:id="rId26" w:history="1">
        <w:r w:rsidR="002A43A3" w:rsidRPr="002A43A3">
          <w:rPr>
            <w:rStyle w:val="Hyperlink"/>
            <w:rFonts w:ascii="Arial" w:hAnsi="Arial" w:cs="Arial"/>
          </w:rPr>
          <w:t>https://tech.yandex.com/maps/</w:t>
        </w:r>
      </w:hyperlink>
      <w:r w:rsidR="002A43A3" w:rsidRPr="002A43A3">
        <w:rPr>
          <w:rFonts w:ascii="Arial" w:hAnsi="Arial" w:cs="Arial"/>
        </w:rPr>
        <w:t xml:space="preserve"> – flats coordinates</w:t>
      </w:r>
    </w:p>
    <w:p w14:paraId="1D403397" w14:textId="512AB936" w:rsidR="00D223E0" w:rsidRPr="002A43A3" w:rsidRDefault="00594C0E" w:rsidP="00D223E0">
      <w:pPr>
        <w:pStyle w:val="ListParagraph"/>
        <w:numPr>
          <w:ilvl w:val="0"/>
          <w:numId w:val="4"/>
        </w:numPr>
        <w:spacing w:after="0" w:line="240" w:lineRule="auto"/>
        <w:rPr>
          <w:rFonts w:ascii="Arial" w:eastAsia="Times New Roman" w:hAnsi="Arial" w:cs="Arial"/>
        </w:rPr>
      </w:pPr>
      <w:hyperlink r:id="rId27" w:history="1">
        <w:r w:rsidR="002A43A3" w:rsidRPr="002A43A3">
          <w:rPr>
            <w:rStyle w:val="Hyperlink"/>
            <w:rFonts w:ascii="Arial" w:eastAsia="Times New Roman" w:hAnsi="Arial" w:cs="Arial"/>
          </w:rPr>
          <w:t>https://gis-lab.info/qa/moscow-atd.html</w:t>
        </w:r>
      </w:hyperlink>
      <w:r w:rsidR="002A43A3" w:rsidRPr="002A43A3">
        <w:rPr>
          <w:rFonts w:ascii="Arial" w:hAnsi="Arial" w:cs="Arial"/>
        </w:rPr>
        <w:t xml:space="preserve"> – </w:t>
      </w:r>
      <w:r w:rsidR="002A43A3" w:rsidRPr="002A43A3">
        <w:rPr>
          <w:rFonts w:ascii="Arial" w:eastAsia="Times New Roman" w:hAnsi="Arial" w:cs="Arial"/>
        </w:rPr>
        <w:t>districts geodata</w:t>
      </w:r>
    </w:p>
    <w:p w14:paraId="31CC6AF5" w14:textId="008B22B9" w:rsidR="002A43A3" w:rsidRPr="002A43A3" w:rsidRDefault="00594C0E" w:rsidP="00D223E0">
      <w:pPr>
        <w:pStyle w:val="ListParagraph"/>
        <w:numPr>
          <w:ilvl w:val="0"/>
          <w:numId w:val="4"/>
        </w:numPr>
        <w:spacing w:after="0" w:line="240" w:lineRule="auto"/>
        <w:rPr>
          <w:rFonts w:ascii="Arial" w:eastAsia="Times New Roman" w:hAnsi="Arial" w:cs="Arial"/>
        </w:rPr>
      </w:pPr>
      <w:hyperlink r:id="rId28" w:history="1">
        <w:r w:rsidR="002A43A3" w:rsidRPr="002A43A3">
          <w:rPr>
            <w:rStyle w:val="Hyperlink"/>
            <w:rFonts w:ascii="Arial" w:hAnsi="Arial" w:cs="Arial"/>
          </w:rPr>
          <w:t>https://github.com/FUlyankin/Parsers/blob/master/sems/2_CIAN/2.1%20CIAN_parser.ipynb</w:t>
        </w:r>
      </w:hyperlink>
      <w:r w:rsidR="002A43A3" w:rsidRPr="002A43A3">
        <w:rPr>
          <w:rFonts w:ascii="Arial" w:hAnsi="Arial" w:cs="Arial"/>
        </w:rPr>
        <w:t xml:space="preserve"> – CIAN parsing recommendations </w:t>
      </w:r>
    </w:p>
    <w:p w14:paraId="74BFC675" w14:textId="47B85B2D" w:rsidR="002A43A3" w:rsidRPr="002A43A3" w:rsidRDefault="00594C0E" w:rsidP="00D223E0">
      <w:pPr>
        <w:pStyle w:val="ListParagraph"/>
        <w:numPr>
          <w:ilvl w:val="0"/>
          <w:numId w:val="4"/>
        </w:numPr>
        <w:spacing w:after="0" w:line="240" w:lineRule="auto"/>
        <w:rPr>
          <w:rFonts w:ascii="Arial" w:eastAsia="Times New Roman" w:hAnsi="Arial" w:cs="Arial"/>
        </w:rPr>
      </w:pPr>
      <w:hyperlink r:id="rId29" w:history="1">
        <w:r w:rsidR="002A43A3" w:rsidRPr="002A43A3">
          <w:rPr>
            <w:rStyle w:val="Hyperlink"/>
            <w:rFonts w:ascii="Arial" w:hAnsi="Arial" w:cs="Arial"/>
          </w:rPr>
          <w:t>https://github.com/kosticn/The-Battle-of-Neighborhoods/blob/master/The%20Battle%20of%20Neighborhoods.ipynb</w:t>
        </w:r>
      </w:hyperlink>
      <w:r w:rsidR="002A43A3" w:rsidRPr="002A43A3">
        <w:rPr>
          <w:rFonts w:ascii="Arial" w:hAnsi="Arial" w:cs="Arial"/>
        </w:rPr>
        <w:t xml:space="preserve"> – script</w:t>
      </w:r>
      <w:r w:rsidR="002A43A3">
        <w:rPr>
          <w:rFonts w:ascii="Arial" w:hAnsi="Arial" w:cs="Arial"/>
        </w:rPr>
        <w:t>ing</w:t>
      </w:r>
      <w:r w:rsidR="002A43A3" w:rsidRPr="002A43A3">
        <w:rPr>
          <w:rFonts w:ascii="Arial" w:hAnsi="Arial" w:cs="Arial"/>
        </w:rPr>
        <w:t xml:space="preserve"> tips</w:t>
      </w:r>
      <w:r w:rsidR="002A43A3">
        <w:rPr>
          <w:rFonts w:ascii="Arial" w:hAnsi="Arial" w:cs="Arial"/>
        </w:rPr>
        <w:t xml:space="preserve"> and ideas for analysis</w:t>
      </w:r>
    </w:p>
    <w:p w14:paraId="4E90482D" w14:textId="77777777" w:rsidR="002B1E04" w:rsidRDefault="00594C0E" w:rsidP="00D223E0">
      <w:pPr>
        <w:pStyle w:val="ListParagraph"/>
        <w:numPr>
          <w:ilvl w:val="0"/>
          <w:numId w:val="4"/>
        </w:numPr>
        <w:spacing w:after="0" w:line="240" w:lineRule="auto"/>
        <w:rPr>
          <w:ins w:id="21" w:author="Pastukhova, Anastasia" w:date="2020-07-02T11:57:00Z"/>
          <w:rFonts w:ascii="Arial" w:eastAsia="Times New Roman" w:hAnsi="Arial" w:cs="Arial"/>
        </w:rPr>
      </w:pPr>
      <w:hyperlink r:id="rId30" w:history="1">
        <w:r w:rsidR="002A43A3" w:rsidRPr="002A43A3">
          <w:rPr>
            <w:rStyle w:val="Hyperlink"/>
            <w:rFonts w:ascii="Arial" w:hAnsi="Arial" w:cs="Arial"/>
          </w:rPr>
          <w:t>https://developer.foursquare.com/docs/</w:t>
        </w:r>
      </w:hyperlink>
      <w:r w:rsidR="002A43A3" w:rsidRPr="002A43A3">
        <w:rPr>
          <w:rFonts w:ascii="Arial" w:eastAsia="Times New Roman" w:hAnsi="Arial" w:cs="Arial"/>
        </w:rPr>
        <w:t xml:space="preserve"> </w:t>
      </w:r>
      <w:r w:rsidR="002A43A3" w:rsidRPr="002A43A3">
        <w:rPr>
          <w:rFonts w:ascii="Arial" w:hAnsi="Arial" w:cs="Arial"/>
        </w:rPr>
        <w:t xml:space="preserve">– </w:t>
      </w:r>
      <w:r w:rsidR="002A43A3" w:rsidRPr="002A43A3">
        <w:rPr>
          <w:rFonts w:ascii="Arial" w:eastAsia="Times New Roman" w:hAnsi="Arial" w:cs="Arial"/>
        </w:rPr>
        <w:t xml:space="preserve">venues data </w:t>
      </w:r>
    </w:p>
    <w:p w14:paraId="56B79F63" w14:textId="412F8C3B" w:rsidR="00D223E0" w:rsidRPr="002A43A3" w:rsidRDefault="002D2E59" w:rsidP="00D223E0">
      <w:pPr>
        <w:pStyle w:val="ListParagraph"/>
        <w:numPr>
          <w:ilvl w:val="0"/>
          <w:numId w:val="4"/>
        </w:numPr>
        <w:spacing w:after="0" w:line="240" w:lineRule="auto"/>
        <w:rPr>
          <w:rFonts w:ascii="Arial" w:eastAsia="Times New Roman" w:hAnsi="Arial" w:cs="Arial"/>
        </w:rPr>
      </w:pPr>
      <w:ins w:id="22" w:author="Pastukhova, Anastasia" w:date="2020-07-02T15:59:00Z">
        <w:r w:rsidRPr="002D2E59">
          <w:rPr>
            <w:rFonts w:ascii="Arial" w:hAnsi="Arial" w:cs="Arial"/>
            <w:rPrChange w:id="23" w:author="Pastukhova, Anastasia" w:date="2020-07-02T15:59:00Z">
              <w:rPr/>
            </w:rPrChange>
          </w:rPr>
          <w:fldChar w:fldCharType="begin"/>
        </w:r>
        <w:r w:rsidRPr="002D2E59">
          <w:rPr>
            <w:rFonts w:ascii="Arial" w:hAnsi="Arial" w:cs="Arial"/>
            <w:rPrChange w:id="24" w:author="Pastukhova, Anastasia" w:date="2020-07-02T15:59:00Z">
              <w:rPr/>
            </w:rPrChange>
          </w:rPr>
          <w:instrText xml:space="preserve"> HYPERLINK "https://github.com/aipastukhova/Coursera_Capstone/blob/master/Moscow%20flats%20Coursera_IBM.ipynb" </w:instrText>
        </w:r>
        <w:r w:rsidRPr="002D2E59">
          <w:rPr>
            <w:rFonts w:ascii="Arial" w:hAnsi="Arial" w:cs="Arial"/>
            <w:rPrChange w:id="25" w:author="Pastukhova, Anastasia" w:date="2020-07-02T15:59:00Z">
              <w:rPr/>
            </w:rPrChange>
          </w:rPr>
          <w:fldChar w:fldCharType="separate"/>
        </w:r>
        <w:r w:rsidRPr="002D2E59">
          <w:rPr>
            <w:rStyle w:val="Hyperlink"/>
            <w:rFonts w:ascii="Arial" w:hAnsi="Arial" w:cs="Arial"/>
            <w:rPrChange w:id="26" w:author="Pastukhova, Anastasia" w:date="2020-07-02T15:59:00Z">
              <w:rPr>
                <w:rStyle w:val="Hyperlink"/>
              </w:rPr>
            </w:rPrChange>
          </w:rPr>
          <w:t>https://github.com/aipastukhova/Coursera_Capstone/blob/master/Moscow%20flats%20Coursera_IBM.ipynb</w:t>
        </w:r>
        <w:r w:rsidRPr="002D2E59">
          <w:rPr>
            <w:rFonts w:ascii="Arial" w:hAnsi="Arial" w:cs="Arial"/>
            <w:rPrChange w:id="27" w:author="Pastukhova, Anastasia" w:date="2020-07-02T15:59:00Z">
              <w:rPr/>
            </w:rPrChange>
          </w:rPr>
          <w:fldChar w:fldCharType="end"/>
        </w:r>
        <w:r>
          <w:t xml:space="preserve"> </w:t>
        </w:r>
        <w:r w:rsidRPr="002A43A3">
          <w:rPr>
            <w:rFonts w:ascii="Arial" w:hAnsi="Arial" w:cs="Arial"/>
          </w:rPr>
          <w:t>–</w:t>
        </w:r>
        <w:r>
          <w:t xml:space="preserve"> </w:t>
        </w:r>
      </w:ins>
      <w:proofErr w:type="spellStart"/>
      <w:ins w:id="28" w:author="Pastukhova, Anastasia" w:date="2020-07-02T11:58:00Z">
        <w:r w:rsidR="002B1E04">
          <w:rPr>
            <w:rFonts w:ascii="Arial" w:eastAsia="Times New Roman" w:hAnsi="Arial" w:cs="Arial"/>
          </w:rPr>
          <w:t>ipynb</w:t>
        </w:r>
      </w:ins>
      <w:proofErr w:type="spellEnd"/>
      <w:r w:rsidR="00D223E0" w:rsidRPr="002A43A3">
        <w:rPr>
          <w:rFonts w:ascii="Arial" w:eastAsia="Times New Roman" w:hAnsi="Arial" w:cs="Arial"/>
        </w:rPr>
        <w:t xml:space="preserve"> </w:t>
      </w:r>
    </w:p>
    <w:sectPr w:rsidR="00D223E0" w:rsidRPr="002A43A3" w:rsidSect="00F6312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375784" w14:textId="77777777" w:rsidR="00594C0E" w:rsidRDefault="00594C0E" w:rsidP="006109E4">
      <w:pPr>
        <w:spacing w:after="0" w:line="240" w:lineRule="auto"/>
      </w:pPr>
      <w:r>
        <w:separator/>
      </w:r>
    </w:p>
  </w:endnote>
  <w:endnote w:type="continuationSeparator" w:id="0">
    <w:p w14:paraId="46C4FBF8" w14:textId="77777777" w:rsidR="00594C0E" w:rsidRDefault="00594C0E" w:rsidP="00610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Black">
    <w:panose1 w:val="020B0A04020102020204"/>
    <w:charset w:val="CC"/>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C32D05" w14:textId="77777777" w:rsidR="00594C0E" w:rsidRDefault="00594C0E" w:rsidP="006109E4">
      <w:pPr>
        <w:spacing w:after="0" w:line="240" w:lineRule="auto"/>
      </w:pPr>
      <w:r>
        <w:separator/>
      </w:r>
    </w:p>
  </w:footnote>
  <w:footnote w:type="continuationSeparator" w:id="0">
    <w:p w14:paraId="3019FB37" w14:textId="77777777" w:rsidR="00594C0E" w:rsidRDefault="00594C0E" w:rsidP="006109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AA04E2"/>
    <w:multiLevelType w:val="hybridMultilevel"/>
    <w:tmpl w:val="34DE8430"/>
    <w:lvl w:ilvl="0" w:tplc="9D2E8D04">
      <w:start w:val="1"/>
      <w:numFmt w:val="decimal"/>
      <w:lvlText w:val="%1."/>
      <w:lvlJc w:val="left"/>
      <w:pPr>
        <w:ind w:left="723" w:hanging="360"/>
      </w:pPr>
      <w:rPr>
        <w:rFonts w:hint="default"/>
      </w:r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1" w15:restartNumberingAfterBreak="0">
    <w:nsid w:val="23AD4DA6"/>
    <w:multiLevelType w:val="multilevel"/>
    <w:tmpl w:val="486E3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946930"/>
    <w:multiLevelType w:val="multilevel"/>
    <w:tmpl w:val="2BB88E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2"/>
    <w:lvlOverride w:ilvl="1">
      <w:startOverride w:val="1"/>
    </w:lvlOverride>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stukhova, Anastasia">
    <w15:presenceInfo w15:providerId="AD" w15:userId="S::anastasia.pastukhova@accenture.com::a4a2f2c1-251d-4eee-9ae7-bf6547e0be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C97"/>
    <w:rsid w:val="00011D9E"/>
    <w:rsid w:val="00056F28"/>
    <w:rsid w:val="00071B39"/>
    <w:rsid w:val="00086FB9"/>
    <w:rsid w:val="000A5BF5"/>
    <w:rsid w:val="000A5CA0"/>
    <w:rsid w:val="000D50F3"/>
    <w:rsid w:val="000F7D37"/>
    <w:rsid w:val="00101524"/>
    <w:rsid w:val="00101E65"/>
    <w:rsid w:val="00127DA2"/>
    <w:rsid w:val="0013442B"/>
    <w:rsid w:val="00142A4D"/>
    <w:rsid w:val="00146160"/>
    <w:rsid w:val="00155355"/>
    <w:rsid w:val="00156DDB"/>
    <w:rsid w:val="00165FD6"/>
    <w:rsid w:val="00175265"/>
    <w:rsid w:val="0017736C"/>
    <w:rsid w:val="00181DF0"/>
    <w:rsid w:val="00186F2B"/>
    <w:rsid w:val="001921DF"/>
    <w:rsid w:val="001C1B64"/>
    <w:rsid w:val="001F2C88"/>
    <w:rsid w:val="00200D37"/>
    <w:rsid w:val="002043BD"/>
    <w:rsid w:val="002062F9"/>
    <w:rsid w:val="00223A8A"/>
    <w:rsid w:val="0022407E"/>
    <w:rsid w:val="00242AD4"/>
    <w:rsid w:val="00256AA6"/>
    <w:rsid w:val="00283D2F"/>
    <w:rsid w:val="00294CD1"/>
    <w:rsid w:val="002A13CD"/>
    <w:rsid w:val="002A43A3"/>
    <w:rsid w:val="002A607B"/>
    <w:rsid w:val="002B1E04"/>
    <w:rsid w:val="002B3EB3"/>
    <w:rsid w:val="002B7313"/>
    <w:rsid w:val="002D2E59"/>
    <w:rsid w:val="002F1843"/>
    <w:rsid w:val="00316F40"/>
    <w:rsid w:val="003228F6"/>
    <w:rsid w:val="003236C0"/>
    <w:rsid w:val="00325FB4"/>
    <w:rsid w:val="003324F4"/>
    <w:rsid w:val="00362F2A"/>
    <w:rsid w:val="0037324F"/>
    <w:rsid w:val="003A35C1"/>
    <w:rsid w:val="003A3B46"/>
    <w:rsid w:val="003A5E32"/>
    <w:rsid w:val="003D0E49"/>
    <w:rsid w:val="003E4A14"/>
    <w:rsid w:val="003E672C"/>
    <w:rsid w:val="00424871"/>
    <w:rsid w:val="00425626"/>
    <w:rsid w:val="00433B18"/>
    <w:rsid w:val="00450C88"/>
    <w:rsid w:val="00454283"/>
    <w:rsid w:val="00455E2A"/>
    <w:rsid w:val="004579BA"/>
    <w:rsid w:val="004650E0"/>
    <w:rsid w:val="004863A4"/>
    <w:rsid w:val="00496C76"/>
    <w:rsid w:val="004B0B70"/>
    <w:rsid w:val="004D5338"/>
    <w:rsid w:val="004E1A54"/>
    <w:rsid w:val="004F08D4"/>
    <w:rsid w:val="004F0DCA"/>
    <w:rsid w:val="00501C53"/>
    <w:rsid w:val="00505DB5"/>
    <w:rsid w:val="0055097F"/>
    <w:rsid w:val="005717B2"/>
    <w:rsid w:val="00594C0E"/>
    <w:rsid w:val="005A6AAA"/>
    <w:rsid w:val="005D771E"/>
    <w:rsid w:val="005E00B8"/>
    <w:rsid w:val="005F53FD"/>
    <w:rsid w:val="006109E4"/>
    <w:rsid w:val="006333B4"/>
    <w:rsid w:val="0064057D"/>
    <w:rsid w:val="0067795B"/>
    <w:rsid w:val="006922E5"/>
    <w:rsid w:val="006A69F3"/>
    <w:rsid w:val="006C0C2F"/>
    <w:rsid w:val="006F2F24"/>
    <w:rsid w:val="00721240"/>
    <w:rsid w:val="007278CF"/>
    <w:rsid w:val="00751FE4"/>
    <w:rsid w:val="007520DF"/>
    <w:rsid w:val="00764580"/>
    <w:rsid w:val="00766976"/>
    <w:rsid w:val="00782B56"/>
    <w:rsid w:val="007870CF"/>
    <w:rsid w:val="007B2ECC"/>
    <w:rsid w:val="007C0D81"/>
    <w:rsid w:val="007C57CC"/>
    <w:rsid w:val="007D0823"/>
    <w:rsid w:val="00811D22"/>
    <w:rsid w:val="00812B60"/>
    <w:rsid w:val="00823845"/>
    <w:rsid w:val="00832B2D"/>
    <w:rsid w:val="00833AEF"/>
    <w:rsid w:val="00852895"/>
    <w:rsid w:val="00887611"/>
    <w:rsid w:val="008A2815"/>
    <w:rsid w:val="008D5BBE"/>
    <w:rsid w:val="008D66E3"/>
    <w:rsid w:val="0091538D"/>
    <w:rsid w:val="00944821"/>
    <w:rsid w:val="009536DE"/>
    <w:rsid w:val="0096281A"/>
    <w:rsid w:val="009945C3"/>
    <w:rsid w:val="009979B4"/>
    <w:rsid w:val="00A10AC8"/>
    <w:rsid w:val="00A21932"/>
    <w:rsid w:val="00A22AFD"/>
    <w:rsid w:val="00A75AB5"/>
    <w:rsid w:val="00AA7C17"/>
    <w:rsid w:val="00AD0ABC"/>
    <w:rsid w:val="00AD234A"/>
    <w:rsid w:val="00AE3C36"/>
    <w:rsid w:val="00AF4C97"/>
    <w:rsid w:val="00B01D6B"/>
    <w:rsid w:val="00B1255B"/>
    <w:rsid w:val="00B133B6"/>
    <w:rsid w:val="00B302FE"/>
    <w:rsid w:val="00B329F1"/>
    <w:rsid w:val="00B51EF6"/>
    <w:rsid w:val="00B73049"/>
    <w:rsid w:val="00B850C6"/>
    <w:rsid w:val="00B854F6"/>
    <w:rsid w:val="00BD3B4B"/>
    <w:rsid w:val="00BE78FE"/>
    <w:rsid w:val="00C30C15"/>
    <w:rsid w:val="00C521D7"/>
    <w:rsid w:val="00C6208C"/>
    <w:rsid w:val="00C62EFE"/>
    <w:rsid w:val="00C6691C"/>
    <w:rsid w:val="00C97C15"/>
    <w:rsid w:val="00CA0619"/>
    <w:rsid w:val="00CE2F86"/>
    <w:rsid w:val="00D12B0E"/>
    <w:rsid w:val="00D20FC4"/>
    <w:rsid w:val="00D223E0"/>
    <w:rsid w:val="00DF3BE1"/>
    <w:rsid w:val="00E027E3"/>
    <w:rsid w:val="00E63814"/>
    <w:rsid w:val="00EC0BE0"/>
    <w:rsid w:val="00EC15AF"/>
    <w:rsid w:val="00EC173B"/>
    <w:rsid w:val="00ED7861"/>
    <w:rsid w:val="00EE0E27"/>
    <w:rsid w:val="00EE3959"/>
    <w:rsid w:val="00EF19CC"/>
    <w:rsid w:val="00EF23EE"/>
    <w:rsid w:val="00EF2D2E"/>
    <w:rsid w:val="00F0584E"/>
    <w:rsid w:val="00F06B24"/>
    <w:rsid w:val="00F577C6"/>
    <w:rsid w:val="00F63129"/>
    <w:rsid w:val="00F8144B"/>
    <w:rsid w:val="00F81EA3"/>
    <w:rsid w:val="00F86449"/>
    <w:rsid w:val="00FD3D71"/>
    <w:rsid w:val="00FF4C79"/>
  </w:rsids>
  <m:mathPr>
    <m:mathFont m:val="Cambria Math"/>
    <m:brkBin m:val="before"/>
    <m:brkBinSub m:val="--"/>
    <m:smallFrac m:val="0"/>
    <m:dispDef/>
    <m:lMargin m:val="0"/>
    <m:rMargin m:val="0"/>
    <m:defJc m:val="centerGroup"/>
    <m:wrapIndent m:val="1440"/>
    <m:intLim m:val="subSup"/>
    <m:naryLim m:val="undOvr"/>
  </m:mathPr>
  <w:themeFontLang w:val="ru-RU"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C7B1B"/>
  <w15:chartTrackingRefBased/>
  <w15:docId w15:val="{2063CC93-7665-4A01-A8A1-83BEC5FDD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4C9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109E4"/>
    <w:rPr>
      <w:color w:val="0000FF"/>
      <w:u w:val="single"/>
    </w:rPr>
  </w:style>
  <w:style w:type="paragraph" w:styleId="ListParagraph">
    <w:name w:val="List Paragraph"/>
    <w:basedOn w:val="Normal"/>
    <w:uiPriority w:val="34"/>
    <w:qFormat/>
    <w:rsid w:val="00D223E0"/>
    <w:pPr>
      <w:ind w:left="720"/>
      <w:contextualSpacing/>
    </w:pPr>
  </w:style>
  <w:style w:type="character" w:styleId="UnresolvedMention">
    <w:name w:val="Unresolved Mention"/>
    <w:basedOn w:val="DefaultParagraphFont"/>
    <w:uiPriority w:val="99"/>
    <w:semiHidden/>
    <w:unhideWhenUsed/>
    <w:rsid w:val="002A43A3"/>
    <w:rPr>
      <w:color w:val="605E5C"/>
      <w:shd w:val="clear" w:color="auto" w:fill="E1DFDD"/>
    </w:rPr>
  </w:style>
  <w:style w:type="paragraph" w:styleId="BalloonText">
    <w:name w:val="Balloon Text"/>
    <w:basedOn w:val="Normal"/>
    <w:link w:val="BalloonTextChar"/>
    <w:uiPriority w:val="99"/>
    <w:semiHidden/>
    <w:unhideWhenUsed/>
    <w:rsid w:val="0067795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7795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114331">
      <w:bodyDiv w:val="1"/>
      <w:marLeft w:val="0"/>
      <w:marRight w:val="0"/>
      <w:marTop w:val="0"/>
      <w:marBottom w:val="0"/>
      <w:divBdr>
        <w:top w:val="none" w:sz="0" w:space="0" w:color="auto"/>
        <w:left w:val="none" w:sz="0" w:space="0" w:color="auto"/>
        <w:bottom w:val="none" w:sz="0" w:space="0" w:color="auto"/>
        <w:right w:val="none" w:sz="0" w:space="0" w:color="auto"/>
      </w:divBdr>
      <w:divsChild>
        <w:div w:id="1160805092">
          <w:marLeft w:val="0"/>
          <w:marRight w:val="0"/>
          <w:marTop w:val="0"/>
          <w:marBottom w:val="0"/>
          <w:divBdr>
            <w:top w:val="none" w:sz="0" w:space="0" w:color="auto"/>
            <w:left w:val="none" w:sz="0" w:space="0" w:color="auto"/>
            <w:bottom w:val="none" w:sz="0" w:space="0" w:color="auto"/>
            <w:right w:val="none" w:sz="0" w:space="0" w:color="auto"/>
          </w:divBdr>
          <w:divsChild>
            <w:div w:id="1818494785">
              <w:marLeft w:val="0"/>
              <w:marRight w:val="0"/>
              <w:marTop w:val="0"/>
              <w:marBottom w:val="0"/>
              <w:divBdr>
                <w:top w:val="none" w:sz="0" w:space="0" w:color="auto"/>
                <w:left w:val="none" w:sz="0" w:space="0" w:color="auto"/>
                <w:bottom w:val="none" w:sz="0" w:space="0" w:color="auto"/>
                <w:right w:val="none" w:sz="0" w:space="0" w:color="auto"/>
              </w:divBdr>
              <w:divsChild>
                <w:div w:id="108036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6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tech.yandex.com/maps/"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hyperlink" Target="https://www.cian.ru/"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s://github.com/kosticn/The-Battle-of-Neighborhoods/blob/master/The%20Battle%20of%20Neighborhoods.ipynb"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FUlyankin/Parsers/blob/master/sems/2_CIAN/2.1%20CIAN_parser.ipynb"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s-lab.info/qa/moscow-atd.html" TargetMode="External"/><Relationship Id="rId30" Type="http://schemas.openxmlformats.org/officeDocument/2006/relationships/hyperlink" Target="https://developer.foursquare.com/docs/-" TargetMode="Externa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FDFE1DE03200419806DBE313A61C88" ma:contentTypeVersion="13" ma:contentTypeDescription="Create a new document." ma:contentTypeScope="" ma:versionID="a9a2380268eb3c23e4fb688c51ffcfa2">
  <xsd:schema xmlns:xsd="http://www.w3.org/2001/XMLSchema" xmlns:xs="http://www.w3.org/2001/XMLSchema" xmlns:p="http://schemas.microsoft.com/office/2006/metadata/properties" xmlns:ns3="cc09495e-2ae3-47f4-b7ef-dee96f89278b" xmlns:ns4="9442c17f-33d4-4db3-ade3-dbb41286a73a" targetNamespace="http://schemas.microsoft.com/office/2006/metadata/properties" ma:root="true" ma:fieldsID="e750398a185c361ca01d8bc58dfc99ec" ns3:_="" ns4:_="">
    <xsd:import namespace="cc09495e-2ae3-47f4-b7ef-dee96f89278b"/>
    <xsd:import namespace="9442c17f-33d4-4db3-ade3-dbb41286a73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EventHashCode" minOccurs="0"/>
                <xsd:element ref="ns4:MediaServiceGenerationTime" minOccurs="0"/>
                <xsd:element ref="ns4:MediaServiceAutoKeyPoints" minOccurs="0"/>
                <xsd:element ref="ns4:MediaServiceKeyPoints" minOccurs="0"/>
                <xsd:element ref="ns4:MediaServiceAutoTags" minOccurs="0"/>
                <xsd:element ref="ns4:MediaServiceOCR"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09495e-2ae3-47f4-b7ef-dee96f89278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442c17f-33d4-4db3-ade3-dbb41286a73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52291-8455-4356-9F75-CCBA024AF7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09495e-2ae3-47f4-b7ef-dee96f89278b"/>
    <ds:schemaRef ds:uri="9442c17f-33d4-4db3-ade3-dbb41286a7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BACC2F9-D69A-4C14-B4DC-4A084CB11D03}">
  <ds:schemaRefs>
    <ds:schemaRef ds:uri="http://schemas.microsoft.com/sharepoint/v3/contenttype/forms"/>
  </ds:schemaRefs>
</ds:datastoreItem>
</file>

<file path=customXml/itemProps3.xml><?xml version="1.0" encoding="utf-8"?>
<ds:datastoreItem xmlns:ds="http://schemas.openxmlformats.org/officeDocument/2006/customXml" ds:itemID="{16473383-68D3-4B6C-AA58-699BB9F3F25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EEA3325-F912-4D92-876E-D79EEC429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1364</Words>
  <Characters>7777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Pastukhova, Anastasia</dc:creator>
  <cp:keywords/>
  <dc:description/>
  <cp:lastModifiedBy>Pastukhova, Anastasia</cp:lastModifiedBy>
  <cp:revision>3</cp:revision>
  <dcterms:created xsi:type="dcterms:W3CDTF">2020-07-02T14:06:00Z</dcterms:created>
  <dcterms:modified xsi:type="dcterms:W3CDTF">2020-07-02T14:06:00Z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0x0101009EFDFE1DE03200419806DBE313A61C88</vt:lpwstr>
  </property>
</Properties>
</file>